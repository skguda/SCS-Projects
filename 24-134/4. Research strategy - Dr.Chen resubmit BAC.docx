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8F8F2D" w14:textId="6D3CA294" w:rsidR="00B40F43" w:rsidRPr="00446129" w:rsidRDefault="007F5AA7" w:rsidP="0035415C">
      <w:pPr>
        <w:jc w:val="both"/>
        <w:rPr>
          <w:b/>
        </w:rPr>
      </w:pPr>
      <w:bookmarkStart w:id="0" w:name="OLE_LINK18"/>
      <w:r w:rsidRPr="00446129">
        <w:rPr>
          <w:b/>
        </w:rPr>
        <w:t>Research Strategy</w:t>
      </w:r>
    </w:p>
    <w:bookmarkEnd w:id="0"/>
    <w:p w14:paraId="1E7466D9" w14:textId="6CE6B99A" w:rsidR="00B40F43" w:rsidRPr="00446129" w:rsidRDefault="000E2924" w:rsidP="0035415C">
      <w:pPr>
        <w:pStyle w:val="ListParagraph"/>
        <w:tabs>
          <w:tab w:val="left" w:pos="460"/>
        </w:tabs>
        <w:ind w:left="0" w:right="0"/>
        <w:rPr>
          <w:rFonts w:ascii="Arial" w:hAnsi="Arial" w:cs="Arial"/>
          <w:b/>
        </w:rPr>
      </w:pPr>
      <w:r w:rsidRPr="00446129">
        <w:rPr>
          <w:rFonts w:ascii="Arial" w:hAnsi="Arial" w:cs="Arial"/>
          <w:b/>
        </w:rPr>
        <w:t xml:space="preserve">1. </w:t>
      </w:r>
      <w:r w:rsidR="007F5AA7" w:rsidRPr="00446129">
        <w:rPr>
          <w:rFonts w:ascii="Arial" w:hAnsi="Arial" w:cs="Arial"/>
          <w:b/>
        </w:rPr>
        <w:t>Significance</w:t>
      </w:r>
      <w:r w:rsidR="00B20744" w:rsidRPr="00446129">
        <w:rPr>
          <w:rFonts w:ascii="Arial" w:hAnsi="Arial" w:cs="Arial"/>
          <w:b/>
        </w:rPr>
        <w:t xml:space="preserve"> </w:t>
      </w:r>
    </w:p>
    <w:p w14:paraId="51849BE6" w14:textId="0B5F8925" w:rsidR="00416FE8" w:rsidRPr="00446129" w:rsidRDefault="0091377A" w:rsidP="0035415C">
      <w:pPr>
        <w:snapToGrid w:val="0"/>
        <w:jc w:val="both"/>
      </w:pPr>
      <w:r w:rsidRPr="00446129">
        <w:rPr>
          <w:b/>
          <w:bCs/>
          <w:u w:val="single"/>
        </w:rPr>
        <w:t>What is the problem?</w:t>
      </w:r>
      <w:r w:rsidRPr="00446129">
        <w:t xml:space="preserve"> </w:t>
      </w:r>
      <w:r w:rsidR="00352756" w:rsidRPr="00446129">
        <w:t xml:space="preserve">Autism spectrum disorder (ASD) </w:t>
      </w:r>
      <w:r w:rsidR="00C02738" w:rsidRPr="00446129">
        <w:t>impacts about 1 in 36 children</w:t>
      </w:r>
      <w:r w:rsidR="00BE04E3" w:rsidRPr="00446129">
        <w:t xml:space="preserve"> in the U.S.</w:t>
      </w:r>
      <w:r w:rsidR="00C02738" w:rsidRPr="00446129">
        <w:t xml:space="preserve">, </w:t>
      </w:r>
      <w:r w:rsidR="00416FE8" w:rsidRPr="00446129">
        <w:t>characterized by</w:t>
      </w:r>
      <w:r w:rsidR="00C02738" w:rsidRPr="00446129">
        <w:t xml:space="preserve"> social and </w:t>
      </w:r>
      <w:r w:rsidR="00416FE8" w:rsidRPr="00446129">
        <w:t xml:space="preserve">other </w:t>
      </w:r>
      <w:r w:rsidR="00C02738" w:rsidRPr="00446129">
        <w:t xml:space="preserve">behavioral </w:t>
      </w:r>
      <w:r w:rsidR="00FB54A1" w:rsidRPr="00446129">
        <w:t>challenges</w:t>
      </w:r>
      <w:r w:rsidR="00352756" w:rsidRPr="00446129">
        <w:t xml:space="preserve"> (</w:t>
      </w:r>
      <w:r w:rsidR="00FB54A1" w:rsidRPr="00446129">
        <w:rPr>
          <w:rFonts w:eastAsiaTheme="minorEastAsia"/>
          <w:lang w:eastAsia="zh-CN"/>
        </w:rPr>
        <w:t>cdc</w:t>
      </w:r>
      <w:r w:rsidR="00352756" w:rsidRPr="00446129">
        <w:t>.gov)</w:t>
      </w:r>
      <w:r w:rsidR="00B44A3B" w:rsidRPr="00446129">
        <w:t xml:space="preserve">. Large-scale genetic studies have revealed that </w:t>
      </w:r>
      <w:r w:rsidR="00B44A3B" w:rsidRPr="00446129">
        <w:rPr>
          <w:i/>
        </w:rPr>
        <w:t>SCN2A</w:t>
      </w:r>
      <w:r w:rsidR="00B44A3B" w:rsidRPr="00446129">
        <w:t xml:space="preserve"> is one of the most frequently mutated genes in patients with ASD</w:t>
      </w:r>
      <w:r w:rsidR="00B44A3B" w:rsidRPr="00446129">
        <w:fldChar w:fldCharType="begin">
          <w:fldData xml:space="preserve">PEVuZE5vdGU+PENpdGU+PEF1dGhvcj5TYW5kZXJzPC9BdXRob3I+PFllYXI+MjAxMjwvWWVhcj48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</w:fldData>
        </w:fldChar>
      </w:r>
      <w:r w:rsidR="00840DA3">
        <w:instrText xml:space="preserve"> ADDIN EN.CITE </w:instrText>
      </w:r>
      <w:r w:rsidR="00840DA3">
        <w:fldChar w:fldCharType="begin">
          <w:fldData xml:space="preserve">PEVuZE5vdGU+PENpdGU+PEF1dGhvcj5TYW5kZXJzPC9BdXRob3I+PFllYXI+MjAxMjwvWWVhcj48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</w:fldData>
        </w:fldChar>
      </w:r>
      <w:r w:rsidR="00840DA3">
        <w:instrText xml:space="preserve"> ADDIN EN.CITE.DATA </w:instrText>
      </w:r>
      <w:r w:rsidR="00840DA3">
        <w:fldChar w:fldCharType="end"/>
      </w:r>
      <w:r w:rsidR="00B44A3B" w:rsidRPr="00446129">
        <w:fldChar w:fldCharType="separate"/>
      </w:r>
      <w:r w:rsidR="005C0527" w:rsidRPr="00446129">
        <w:rPr>
          <w:noProof/>
          <w:vertAlign w:val="superscript"/>
        </w:rPr>
        <w:t>1,2</w:t>
      </w:r>
      <w:r w:rsidR="00B44A3B" w:rsidRPr="00446129">
        <w:fldChar w:fldCharType="end"/>
      </w:r>
      <w:r w:rsidR="00B44A3B" w:rsidRPr="00446129">
        <w:t>.</w:t>
      </w:r>
      <w:r w:rsidR="00C84E4C" w:rsidRPr="00446129">
        <w:t xml:space="preserve"> </w:t>
      </w:r>
      <w:r w:rsidR="00416FE8" w:rsidRPr="00446129">
        <w:rPr>
          <w:i/>
          <w:iCs/>
        </w:rPr>
        <w:t>SCN2A</w:t>
      </w:r>
      <w:r w:rsidR="00416FE8" w:rsidRPr="00446129">
        <w:t xml:space="preserve"> gene encodes</w:t>
      </w:r>
      <w:r w:rsidR="00FB54A1" w:rsidRPr="00446129">
        <w:t xml:space="preserve"> for </w:t>
      </w:r>
      <w:r w:rsidR="00C83368" w:rsidRPr="00446129">
        <w:t>Na</w:t>
      </w:r>
      <w:r w:rsidR="00C83368" w:rsidRPr="00446129">
        <w:rPr>
          <w:vertAlign w:val="subscript"/>
        </w:rPr>
        <w:t>V</w:t>
      </w:r>
      <w:r w:rsidR="00C83368" w:rsidRPr="00446129">
        <w:t xml:space="preserve">1.2, </w:t>
      </w:r>
      <w:r w:rsidR="00416FE8" w:rsidRPr="00446129">
        <w:t>which</w:t>
      </w:r>
      <w:r w:rsidR="00C83368" w:rsidRPr="00446129">
        <w:t xml:space="preserve"> is a vital voltage-gated sodium channel in the central nervous system, </w:t>
      </w:r>
      <w:r w:rsidR="00BE04E3" w:rsidRPr="00446129">
        <w:t xml:space="preserve">supporting </w:t>
      </w:r>
      <w:r w:rsidR="00C83368" w:rsidRPr="00446129">
        <w:t xml:space="preserve">action potential firing. </w:t>
      </w:r>
      <w:r w:rsidR="00416FE8" w:rsidRPr="00446129">
        <w:t xml:space="preserve">Thus, </w:t>
      </w:r>
      <w:r w:rsidR="00416FE8" w:rsidRPr="00446129">
        <w:rPr>
          <w:b/>
        </w:rPr>
        <w:t>study</w:t>
      </w:r>
      <w:r w:rsidR="00FB54A1" w:rsidRPr="00446129">
        <w:rPr>
          <w:b/>
        </w:rPr>
        <w:t>ing</w:t>
      </w:r>
      <w:r w:rsidR="00416FE8" w:rsidRPr="00446129">
        <w:rPr>
          <w:b/>
        </w:rPr>
        <w:t xml:space="preserve"> neuronal </w:t>
      </w:r>
      <w:r w:rsidR="00FB54A1" w:rsidRPr="00446129">
        <w:rPr>
          <w:b/>
        </w:rPr>
        <w:t>dys</w:t>
      </w:r>
      <w:r w:rsidR="00416FE8" w:rsidRPr="00446129">
        <w:rPr>
          <w:b/>
        </w:rPr>
        <w:t>function is key to understand</w:t>
      </w:r>
      <w:r w:rsidR="00FB54A1" w:rsidRPr="00446129">
        <w:rPr>
          <w:b/>
        </w:rPr>
        <w:t>ing</w:t>
      </w:r>
      <w:r w:rsidR="00416FE8" w:rsidRPr="00446129">
        <w:rPr>
          <w:b/>
        </w:rPr>
        <w:t xml:space="preserve"> the </w:t>
      </w:r>
      <w:r w:rsidR="00FB54A1" w:rsidRPr="00446129">
        <w:rPr>
          <w:rFonts w:eastAsiaTheme="minorEastAsia"/>
          <w:b/>
          <w:lang w:eastAsia="zh-CN"/>
        </w:rPr>
        <w:t>role</w:t>
      </w:r>
      <w:r w:rsidR="00416FE8" w:rsidRPr="00446129">
        <w:rPr>
          <w:b/>
        </w:rPr>
        <w:t xml:space="preserve"> of </w:t>
      </w:r>
      <w:r w:rsidR="00FB54A1" w:rsidRPr="00446129">
        <w:rPr>
          <w:b/>
          <w:i/>
          <w:iCs/>
        </w:rPr>
        <w:t>SCN2A</w:t>
      </w:r>
      <w:r w:rsidR="00FB54A1" w:rsidRPr="00446129">
        <w:rPr>
          <w:b/>
        </w:rPr>
        <w:t xml:space="preserve"> </w:t>
      </w:r>
      <w:r w:rsidR="00FB54A1" w:rsidRPr="00446129">
        <w:rPr>
          <w:rFonts w:eastAsiaTheme="minorEastAsia"/>
          <w:b/>
          <w:lang w:eastAsia="zh-CN"/>
        </w:rPr>
        <w:t xml:space="preserve">in </w:t>
      </w:r>
      <w:r w:rsidR="00416FE8" w:rsidRPr="00446129">
        <w:rPr>
          <w:b/>
        </w:rPr>
        <w:t>autism</w:t>
      </w:r>
      <w:r w:rsidR="00416FE8" w:rsidRPr="00446129">
        <w:t xml:space="preserve">. </w:t>
      </w:r>
      <w:r w:rsidR="00C02738" w:rsidRPr="00446129">
        <w:t xml:space="preserve">Most </w:t>
      </w:r>
      <w:r w:rsidR="00C02738" w:rsidRPr="00446129">
        <w:rPr>
          <w:i/>
          <w:iCs/>
        </w:rPr>
        <w:t>SCN2A</w:t>
      </w:r>
      <w:r w:rsidR="00C02738" w:rsidRPr="00446129">
        <w:t xml:space="preserve"> mutations</w:t>
      </w:r>
      <w:r w:rsidR="00BE04E3" w:rsidRPr="00446129">
        <w:t xml:space="preserve"> identified</w:t>
      </w:r>
      <w:r w:rsidR="00C02738" w:rsidRPr="00446129">
        <w:t xml:space="preserve"> in ASD are </w:t>
      </w:r>
      <w:r w:rsidR="00E13BF2" w:rsidRPr="00446129">
        <w:t>loss-of-function</w:t>
      </w:r>
      <w:r w:rsidR="00C02738" w:rsidRPr="00446129">
        <w:t xml:space="preserve">, </w:t>
      </w:r>
      <w:r w:rsidR="00416FE8" w:rsidRPr="00446129">
        <w:t xml:space="preserve">and currently, there is no cure for </w:t>
      </w:r>
      <w:r w:rsidR="00C02738" w:rsidRPr="00446129">
        <w:rPr>
          <w:i/>
          <w:iCs/>
        </w:rPr>
        <w:t>SCN2A</w:t>
      </w:r>
      <w:r w:rsidR="00C02738" w:rsidRPr="00446129">
        <w:t>-linked ASD</w:t>
      </w:r>
      <w:r w:rsidR="00D61111" w:rsidRPr="00446129">
        <w:fldChar w:fldCharType="begin">
          <w:fldData xml:space="preserve">PEVuZE5vdGU+PENpdGU+PEF1dGhvcj5CZW4tU2hhbG9tPC9BdXRob3I+PFllYXI+MjAxNzwvWWVh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=
</w:fldData>
        </w:fldChar>
      </w:r>
      <w:r w:rsidR="00D61111" w:rsidRPr="00446129">
        <w:instrText xml:space="preserve"> ADDIN EN.CITE </w:instrText>
      </w:r>
      <w:r w:rsidR="00D61111" w:rsidRPr="00446129">
        <w:fldChar w:fldCharType="begin">
          <w:fldData xml:space="preserve">PEVuZE5vdGU+PENpdGU+PEF1dGhvcj5CZW4tU2hhbG9tPC9BdXRob3I+PFllYXI+MjAxNzwvWWVh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=
</w:fldData>
        </w:fldChar>
      </w:r>
      <w:r w:rsidR="00D61111" w:rsidRPr="00446129">
        <w:instrText xml:space="preserve"> ADDIN EN.CITE.DATA </w:instrText>
      </w:r>
      <w:r w:rsidR="00D61111" w:rsidRPr="00446129">
        <w:fldChar w:fldCharType="end"/>
      </w:r>
      <w:r w:rsidR="00D61111" w:rsidRPr="00446129">
        <w:fldChar w:fldCharType="separate"/>
      </w:r>
      <w:r w:rsidR="00D61111" w:rsidRPr="00446129">
        <w:rPr>
          <w:noProof/>
          <w:vertAlign w:val="superscript"/>
        </w:rPr>
        <w:t>3</w:t>
      </w:r>
      <w:r w:rsidR="00D61111" w:rsidRPr="00446129">
        <w:fldChar w:fldCharType="end"/>
      </w:r>
      <w:r w:rsidR="0098628F" w:rsidRPr="00446129">
        <w:t>.</w:t>
      </w:r>
      <w:r w:rsidR="00C02738" w:rsidRPr="00446129">
        <w:t xml:space="preserve"> Here,</w:t>
      </w:r>
      <w:r w:rsidR="00D61111" w:rsidRPr="00446129">
        <w:rPr>
          <w:b/>
          <w:bCs/>
        </w:rPr>
        <w:t xml:space="preserve"> </w:t>
      </w:r>
      <w:r w:rsidR="00416FE8" w:rsidRPr="00446129">
        <w:rPr>
          <w:bCs/>
        </w:rPr>
        <w:t>I</w:t>
      </w:r>
      <w:r w:rsidR="00D61111" w:rsidRPr="00446129">
        <w:rPr>
          <w:bCs/>
        </w:rPr>
        <w:t xml:space="preserve"> will use </w:t>
      </w:r>
      <w:r w:rsidR="00D61111" w:rsidRPr="00446129">
        <w:rPr>
          <w:bCs/>
          <w:i/>
          <w:iCs/>
        </w:rPr>
        <w:t>SCN2A-C959X</w:t>
      </w:r>
      <w:r w:rsidR="00E13BF2" w:rsidRPr="00446129">
        <w:rPr>
          <w:bCs/>
          <w:i/>
          <w:iCs/>
        </w:rPr>
        <w:t xml:space="preserve">, </w:t>
      </w:r>
      <w:r w:rsidR="00E13BF2" w:rsidRPr="00446129">
        <w:rPr>
          <w:bCs/>
        </w:rPr>
        <w:t>a nonsense</w:t>
      </w:r>
      <w:r w:rsidR="0098628F" w:rsidRPr="00446129">
        <w:rPr>
          <w:bCs/>
        </w:rPr>
        <w:t xml:space="preserve"> mutation</w:t>
      </w:r>
      <w:r w:rsidR="00E13BF2" w:rsidRPr="00446129">
        <w:rPr>
          <w:bCs/>
        </w:rPr>
        <w:t xml:space="preserve"> </w:t>
      </w:r>
      <w:r w:rsidR="00D61111" w:rsidRPr="00446129">
        <w:rPr>
          <w:bCs/>
        </w:rPr>
        <w:t xml:space="preserve">to study </w:t>
      </w:r>
      <w:r w:rsidR="00D61111" w:rsidRPr="00446129">
        <w:rPr>
          <w:bCs/>
          <w:i/>
          <w:iCs/>
        </w:rPr>
        <w:t>SCN2A</w:t>
      </w:r>
      <w:r w:rsidR="00D61111" w:rsidRPr="00446129">
        <w:rPr>
          <w:bCs/>
        </w:rPr>
        <w:t xml:space="preserve"> deficiency-associated autism.</w:t>
      </w:r>
      <w:r w:rsidR="00B70036" w:rsidRPr="00446129">
        <w:t xml:space="preserve"> </w:t>
      </w:r>
      <w:r w:rsidR="00CA7057" w:rsidRPr="001B2419">
        <w:rPr>
          <w:b/>
          <w:bCs/>
        </w:rPr>
        <w:t xml:space="preserve">The </w:t>
      </w:r>
      <w:r w:rsidR="00CA7057" w:rsidRPr="001B2419">
        <w:rPr>
          <w:b/>
          <w:bCs/>
          <w:i/>
          <w:iCs/>
        </w:rPr>
        <w:t>C959X</w:t>
      </w:r>
      <w:r w:rsidR="00CA7057" w:rsidRPr="001B2419">
        <w:rPr>
          <w:b/>
          <w:bCs/>
        </w:rPr>
        <w:t xml:space="preserve"> mutation </w:t>
      </w:r>
      <w:r w:rsidR="00570809" w:rsidRPr="001B2419">
        <w:rPr>
          <w:b/>
          <w:bCs/>
        </w:rPr>
        <w:t>is</w:t>
      </w:r>
      <w:r w:rsidR="00CA7057" w:rsidRPr="001B2419">
        <w:rPr>
          <w:b/>
          <w:bCs/>
        </w:rPr>
        <w:t xml:space="preserve"> selected because it is associated with severe autism in </w:t>
      </w:r>
      <w:r w:rsidR="00CD2621">
        <w:rPr>
          <w:b/>
          <w:bCs/>
        </w:rPr>
        <w:t>the </w:t>
      </w:r>
      <w:r w:rsidR="00CA7057" w:rsidRPr="001B2419">
        <w:rPr>
          <w:b/>
          <w:bCs/>
        </w:rPr>
        <w:t>clinic</w:t>
      </w:r>
      <w:r w:rsidR="00CA7057" w:rsidRPr="001B2419">
        <w:rPr>
          <w:b/>
          <w:bCs/>
        </w:rPr>
        <w:fldChar w:fldCharType="begin">
          <w:fldData xml:space="preserve">PEVuZE5vdGU+PENpdGU+PEF1dGhvcj5TYW5kZXJzPC9BdXRob3I+PFllYXI+MjAxMjwvWWVhcj48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</w:fldData>
        </w:fldChar>
      </w:r>
      <w:r w:rsidR="00CA7057" w:rsidRPr="001B2419">
        <w:rPr>
          <w:b/>
          <w:bCs/>
        </w:rPr>
        <w:instrText xml:space="preserve"> ADDIN EN.CITE </w:instrText>
      </w:r>
      <w:r w:rsidR="00CA7057" w:rsidRPr="001B2419">
        <w:rPr>
          <w:b/>
          <w:bCs/>
        </w:rPr>
        <w:fldChar w:fldCharType="begin">
          <w:fldData xml:space="preserve">PEVuZE5vdGU+PENpdGU+PEF1dGhvcj5TYW5kZXJzPC9BdXRob3I+PFllYXI+MjAxMjwvWWVhcj48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</w:fldData>
        </w:fldChar>
      </w:r>
      <w:r w:rsidR="00CA7057" w:rsidRPr="001B2419">
        <w:rPr>
          <w:b/>
          <w:bCs/>
        </w:rPr>
        <w:instrText xml:space="preserve"> ADDIN EN.CITE.DATA </w:instrText>
      </w:r>
      <w:r w:rsidR="00CA7057" w:rsidRPr="001B2419">
        <w:rPr>
          <w:b/>
          <w:bCs/>
        </w:rPr>
      </w:r>
      <w:r w:rsidR="00CA7057" w:rsidRPr="001B2419">
        <w:rPr>
          <w:b/>
          <w:bCs/>
        </w:rPr>
        <w:fldChar w:fldCharType="end"/>
      </w:r>
      <w:r w:rsidR="00CA7057" w:rsidRPr="001B2419">
        <w:rPr>
          <w:b/>
          <w:bCs/>
        </w:rPr>
      </w:r>
      <w:r w:rsidR="00CA7057" w:rsidRPr="001B2419">
        <w:rPr>
          <w:b/>
          <w:bCs/>
        </w:rPr>
        <w:fldChar w:fldCharType="separate"/>
      </w:r>
      <w:r w:rsidR="00CA7057" w:rsidRPr="001B2419">
        <w:rPr>
          <w:b/>
          <w:bCs/>
          <w:noProof/>
          <w:vertAlign w:val="superscript"/>
        </w:rPr>
        <w:t>1</w:t>
      </w:r>
      <w:r w:rsidR="00CA7057" w:rsidRPr="001B2419">
        <w:rPr>
          <w:b/>
          <w:bCs/>
        </w:rPr>
        <w:fldChar w:fldCharType="end"/>
      </w:r>
      <w:r w:rsidR="00CA7057" w:rsidRPr="001B2419">
        <w:rPr>
          <w:b/>
          <w:bCs/>
        </w:rPr>
        <w:t xml:space="preserve"> and triggers nonsense-mediated decay, leading to a complete loss of function</w:t>
      </w:r>
      <w:r w:rsidR="00570809" w:rsidRPr="001B2419">
        <w:rPr>
          <w:b/>
          <w:bCs/>
        </w:rPr>
        <w:t>,</w:t>
      </w:r>
      <w:r w:rsidR="00715FC5">
        <w:rPr>
          <w:b/>
          <w:bCs/>
        </w:rPr>
        <w:t xml:space="preserve"> </w:t>
      </w:r>
      <w:r w:rsidR="00570809" w:rsidRPr="001B2419">
        <w:rPr>
          <w:b/>
          <w:bCs/>
        </w:rPr>
        <w:t xml:space="preserve">which </w:t>
      </w:r>
      <w:r w:rsidR="00CA7057" w:rsidRPr="001B2419">
        <w:rPr>
          <w:b/>
          <w:bCs/>
        </w:rPr>
        <w:t>accounts for 18 out of 47 loss-of-function cases</w:t>
      </w:r>
      <w:r w:rsidR="00570809" w:rsidRPr="001B2419">
        <w:rPr>
          <w:b/>
          <w:bCs/>
        </w:rPr>
        <w:t xml:space="preserve"> in a recent study</w:t>
      </w:r>
      <w:r w:rsidR="00A92D72">
        <w:fldChar w:fldCharType="begin"/>
      </w:r>
      <w:r w:rsidR="00A92D72">
        <w:instrText xml:space="preserve"> ADDIN EN.CITE &lt;EndNote&gt;&lt;Cite&gt;&lt;Author&gt;Berg&lt;/Author&gt;&lt;Year&gt;2024&lt;/Year&gt;&lt;RecNum&gt;1310&lt;/RecNum&gt;&lt;DisplayText&gt;&lt;style face="superscript"&gt;4&lt;/style&gt;&lt;/DisplayText&gt;&lt;record&gt;&lt;rec-number&gt;1310&lt;/rec-number&gt;&lt;foreign-keys&gt;&lt;key app="EN" db-id="wsawtvpd4pez5geraz8vea9qzaspsrtxzavx" timestamp="1730068678"&gt;1310&lt;/key&gt;&lt;/foreign-keys&gt;&lt;ref-type name="Journal Article"&gt;17&lt;/ref-type&gt;&lt;contributors&gt;&lt;authors&gt;&lt;author&gt;Berg, Anne T&lt;/author&gt;&lt;author&gt;Thompson, Christopher H&lt;/author&gt;&lt;author&gt;Myers, Leah Schust&lt;/author&gt;&lt;author&gt;Anderson, Erica&lt;/author&gt;&lt;author&gt;Evans, Lindsey&lt;/author&gt;&lt;author&gt;Kaiser, Ariela J E&lt;/author&gt;&lt;author&gt;Paltell, Katherine&lt;/author&gt;&lt;author&gt;Nili, Amanda N&lt;/author&gt;&lt;author&gt;DeKeyser, Jean-Marc L&lt;/author&gt;&lt;author&gt;Abramova, Tatiana V&lt;/author&gt;&lt;author&gt;Nesbitt, Gerry&lt;/author&gt;&lt;author&gt;Egan, Shawn M&lt;/author&gt;&lt;author&gt;Vanoye, Carlos G&lt;/author&gt;&lt;author&gt;George, Alfred L, Jr&lt;/author&gt;&lt;/authors&gt;&lt;/contributors&gt;&lt;titles&gt;&lt;title&gt;Expanded clinical phenotype spectrum correlates with variant function in SCN2A-related disorders&lt;/title&gt;&lt;secondary-title&gt;Brain&lt;/secondary-title&gt;&lt;/titles&gt;&lt;periodical&gt;&lt;full-title&gt;Brain&lt;/full-title&gt;&lt;/periodical&gt;&lt;pages&gt;2761-2774&lt;/pages&gt;&lt;volume&gt;147&lt;/volume&gt;&lt;number&gt;8&lt;/number&gt;&lt;dates&gt;&lt;year&gt;2024&lt;/year&gt;&lt;/dates&gt;&lt;isbn&gt;0006-8950&lt;/isbn&gt;&lt;urls&gt;&lt;related-urls&gt;&lt;url&gt;https://doi.org/10.1093/brain/awae125&lt;/url&gt;&lt;/related-urls&gt;&lt;/urls&gt;&lt;electronic-resource-num&gt;10.1093/brain/awae125&lt;/electronic-resource-num&gt;&lt;access-date&gt;10/27/2024&lt;/access-date&gt;&lt;/record&gt;&lt;/Cite&gt;&lt;/EndNote&gt;</w:instrText>
      </w:r>
      <w:r w:rsidR="00A92D72">
        <w:fldChar w:fldCharType="separate"/>
      </w:r>
      <w:r w:rsidR="00A92D72" w:rsidRPr="00A92D72">
        <w:rPr>
          <w:noProof/>
          <w:vertAlign w:val="superscript"/>
        </w:rPr>
        <w:t>4</w:t>
      </w:r>
      <w:r w:rsidR="00A92D72">
        <w:fldChar w:fldCharType="end"/>
      </w:r>
      <w:r w:rsidR="00570809">
        <w:t xml:space="preserve">. </w:t>
      </w:r>
      <w:r w:rsidR="00DA5404">
        <w:t xml:space="preserve">Since </w:t>
      </w:r>
      <w:r w:rsidR="00DA5404" w:rsidRPr="00446129">
        <w:t xml:space="preserve">impaired </w:t>
      </w:r>
      <w:r w:rsidR="00DA5404" w:rsidRPr="00446129">
        <w:rPr>
          <w:rFonts w:eastAsiaTheme="minorEastAsia"/>
          <w:lang w:eastAsia="zh-CN"/>
        </w:rPr>
        <w:t>sociability</w:t>
      </w:r>
      <w:r w:rsidR="00DA5404" w:rsidRPr="00446129">
        <w:t xml:space="preserve"> is a central hallmark of autism</w:t>
      </w:r>
      <w:r w:rsidR="00DA5404" w:rsidRPr="00446129">
        <w:fldChar w:fldCharType="begin"/>
      </w:r>
      <w:r w:rsidR="00A92D72">
        <w:instrText xml:space="preserve"> ADDIN EN.CITE &lt;EndNote&gt;&lt;Cite&gt;&lt;Author&gt;Constantino&lt;/Author&gt;&lt;Year&gt;2011&lt;/Year&gt;&lt;RecNum&gt;1300&lt;/RecNum&gt;&lt;DisplayText&gt;&lt;style face="superscript"&gt;5&lt;/style&gt;&lt;/DisplayText&gt;&lt;record&gt;&lt;rec-number&gt;1300&lt;/rec-number&gt;&lt;foreign-keys&gt;&lt;key app="EN" db-id="wsawtvpd4pez5geraz8vea9qzaspsrtxzavx" timestamp="1705195435"&gt;1300&lt;/key&gt;&lt;/foreign-keys&gt;&lt;ref-type name="Journal Article"&gt;17&lt;/ref-type&gt;&lt;contributors&gt;&lt;authors&gt;&lt;author&gt;Constantino, John N&lt;/author&gt;&lt;/authors&gt;&lt;/contributors&gt;&lt;titles&gt;&lt;title&gt;The quantitative nature of autistic social impairment&lt;/title&gt;&lt;secondary-title&gt;Pediatric research&lt;/secondary-title&gt;&lt;/titles&gt;&lt;periodical&gt;&lt;full-title&gt;Pediatric research&lt;/full-title&gt;&lt;/periodical&gt;&lt;pages&gt;55-62&lt;/pages&gt;&lt;volume&gt;69&lt;/volume&gt;&lt;number&gt;8&lt;/number&gt;&lt;dates&gt;&lt;year&gt;2011&lt;/year&gt;&lt;/dates&gt;&lt;isbn&gt;1530-0447&lt;/isbn&gt;&lt;urls&gt;&lt;/urls&gt;&lt;/record&gt;&lt;/Cite&gt;&lt;/EndNote&gt;</w:instrText>
      </w:r>
      <w:r w:rsidR="00DA5404" w:rsidRPr="00446129">
        <w:fldChar w:fldCharType="separate"/>
      </w:r>
      <w:r w:rsidR="00A92D72" w:rsidRPr="00A92D72">
        <w:rPr>
          <w:noProof/>
          <w:vertAlign w:val="superscript"/>
        </w:rPr>
        <w:t>5</w:t>
      </w:r>
      <w:r w:rsidR="00DA5404" w:rsidRPr="00446129">
        <w:fldChar w:fldCharType="end"/>
      </w:r>
      <w:r w:rsidR="00DA5404" w:rsidRPr="00446129">
        <w:t>,</w:t>
      </w:r>
      <w:r w:rsidR="00CD2621">
        <w:t xml:space="preserve"> and</w:t>
      </w:r>
      <w:r w:rsidR="00715FC5">
        <w:t xml:space="preserve"> </w:t>
      </w:r>
      <w:r w:rsidR="00DA5404">
        <w:t>t</w:t>
      </w:r>
      <w:r w:rsidR="00DA5404" w:rsidRPr="00DA5404">
        <w:t xml:space="preserve">he cortico-striatal circuitry </w:t>
      </w:r>
      <w:r w:rsidR="001B2419">
        <w:t>play</w:t>
      </w:r>
      <w:r w:rsidR="00715FC5">
        <w:t>s</w:t>
      </w:r>
      <w:r w:rsidR="001B2419">
        <w:t xml:space="preserve"> a key role</w:t>
      </w:r>
      <w:r w:rsidR="00DA5404" w:rsidRPr="00DA5404">
        <w:t xml:space="preserve"> in </w:t>
      </w:r>
      <w:r w:rsidR="00DA5404" w:rsidRPr="0054735A">
        <w:t>social and repetitive behaviors</w:t>
      </w:r>
      <w:r w:rsidR="00DA5404" w:rsidRPr="00446129">
        <w:fldChar w:fldCharType="begin">
          <w:fldData xml:space="preserve">PEVuZE5vdGU+PENpdGU+PEF1dGhvcj5GdWNjaWxsbzwvQXV0aG9yPjxZZWFyPjIwMTY8L1llYXI+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</w:fldData>
        </w:fldChar>
      </w:r>
      <w:r w:rsidR="00A92D72">
        <w:instrText xml:space="preserve"> ADDIN EN.CITE </w:instrText>
      </w:r>
      <w:r w:rsidR="00A92D72">
        <w:fldChar w:fldCharType="begin">
          <w:fldData xml:space="preserve">PEVuZE5vdGU+PENpdGU+PEF1dGhvcj5GdWNjaWxsbzwvQXV0aG9yPjxZZWFyPjIwMTY8L1llYXI+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</w:fldData>
        </w:fldChar>
      </w:r>
      <w:r w:rsidR="00A92D72">
        <w:instrText xml:space="preserve"> ADDIN EN.CITE.DATA </w:instrText>
      </w:r>
      <w:r w:rsidR="00A92D72">
        <w:fldChar w:fldCharType="end"/>
      </w:r>
      <w:r w:rsidR="00DA5404" w:rsidRPr="00446129">
        <w:fldChar w:fldCharType="separate"/>
      </w:r>
      <w:r w:rsidR="00A92D72" w:rsidRPr="00A92D72">
        <w:rPr>
          <w:noProof/>
          <w:vertAlign w:val="superscript"/>
        </w:rPr>
        <w:t>6-8</w:t>
      </w:r>
      <w:r w:rsidR="00DA5404" w:rsidRPr="00446129">
        <w:fldChar w:fldCharType="end"/>
      </w:r>
      <w:r w:rsidR="00DA5404" w:rsidRPr="00446129">
        <w:t xml:space="preserve">, thus </w:t>
      </w:r>
      <w:r w:rsidR="00DA5404" w:rsidRPr="00446129">
        <w:rPr>
          <w:b/>
        </w:rPr>
        <w:t xml:space="preserve">understanding how </w:t>
      </w:r>
      <w:r w:rsidR="00DA5404" w:rsidRPr="00446129">
        <w:rPr>
          <w:b/>
          <w:i/>
        </w:rPr>
        <w:t>SCN2A</w:t>
      </w:r>
      <w:r w:rsidR="00DA5404" w:rsidRPr="00446129">
        <w:rPr>
          <w:b/>
        </w:rPr>
        <w:t xml:space="preserve"> deficiency disrupts </w:t>
      </w:r>
      <w:r w:rsidR="004261D0">
        <w:rPr>
          <w:b/>
        </w:rPr>
        <w:t>this</w:t>
      </w:r>
      <w:r w:rsidR="00DA5404" w:rsidRPr="00446129">
        <w:rPr>
          <w:b/>
        </w:rPr>
        <w:t xml:space="preserve"> circuit is </w:t>
      </w:r>
      <w:r w:rsidR="00DA5404" w:rsidRPr="00446129">
        <w:rPr>
          <w:rFonts w:eastAsiaTheme="minorEastAsia"/>
          <w:b/>
          <w:lang w:eastAsia="zh-CN"/>
        </w:rPr>
        <w:t>crucial</w:t>
      </w:r>
      <w:r w:rsidR="00DA5404" w:rsidRPr="00446129">
        <w:rPr>
          <w:b/>
        </w:rPr>
        <w:t xml:space="preserve"> to unraveling its impact on autistic-like phenotypes.</w:t>
      </w:r>
      <w:r w:rsidR="00DA5404">
        <w:rPr>
          <w:b/>
        </w:rPr>
        <w:t xml:space="preserve"> </w:t>
      </w:r>
      <w:r w:rsidR="001B2419" w:rsidRPr="001B2419">
        <w:t xml:space="preserve">Additionally, </w:t>
      </w:r>
      <w:r w:rsidR="001B2419" w:rsidRPr="001B2419">
        <w:rPr>
          <w:i/>
          <w:iCs/>
        </w:rPr>
        <w:t>SCN2A</w:t>
      </w:r>
      <w:r w:rsidR="001B2419" w:rsidRPr="001B2419">
        <w:t xml:space="preserve"> is predominantly expressed in principal neurons within the cortico-striatal circuitry</w:t>
      </w:r>
      <w:r w:rsidR="001B2419" w:rsidRPr="00446129">
        <w:rPr>
          <w:rFonts w:eastAsiaTheme="minorEastAsia"/>
          <w:lang w:eastAsia="zh-CN"/>
        </w:rPr>
        <w:fldChar w:fldCharType="begin"/>
      </w:r>
      <w:r w:rsidR="001B2419">
        <w:rPr>
          <w:rFonts w:eastAsiaTheme="minorEastAsia"/>
          <w:lang w:eastAsia="zh-CN"/>
        </w:rPr>
        <w:instrText xml:space="preserve"> ADDIN EN.CITE &lt;EndNote&gt;&lt;Cite&gt;&lt;Author&gt;Schamiloglu&lt;/Author&gt;&lt;Year&gt;2023&lt;/Year&gt;&lt;RecNum&gt;1317&lt;/RecNum&gt;&lt;DisplayText&gt;&lt;style face="superscript"&gt;9&lt;/style&gt;&lt;/DisplayText&gt;&lt;record&gt;&lt;rec-number&gt;1317&lt;/rec-number&gt;&lt;foreign-keys&gt;&lt;key app="EN" db-id="wsawtvpd4pez5geraz8vea9qzaspsrtxzavx" timestamp="1707320128"&gt;1317&lt;/key&gt;&lt;/foreign-keys&gt;&lt;ref-type name="Journal Article"&gt;17&lt;/ref-type&gt;&lt;contributors&gt;&lt;authors&gt;&lt;author&gt;Selin Schamiloglu&lt;/author&gt;&lt;author&gt;Hao Wu&lt;/author&gt;&lt;author&gt;Mingkang Zhou&lt;/author&gt;&lt;author&gt;Alex C. Kwan&lt;/author&gt;&lt;author&gt;Kevin J. Bender&lt;/author&gt;&lt;/authors&gt;&lt;/contributors&gt;&lt;titles&gt;&lt;title&gt;Dynamic Foraging Behavior Performance Is Not Affected by &amp;lt;em&amp;gt;Scn2a&amp;lt;/em&amp;gt; Haploinsufficiency&lt;/title&gt;&lt;secondary-title&gt;eneuro&lt;/secondary-title&gt;&lt;/titles&gt;&lt;periodical&gt;&lt;full-title&gt;eneuro&lt;/full-title&gt;&lt;/periodical&gt;&lt;pages&gt;ENEURO.0367-23.2023&lt;/pages&gt;&lt;volume&gt;10&lt;/volume&gt;&lt;number&gt;12&lt;/number&gt;&lt;dates&gt;&lt;year&gt;2023&lt;/year&gt;&lt;/dates&gt;&lt;urls&gt;&lt;related-urls&gt;&lt;url&gt;https://www.eneuro.org/content/eneuro/10/12/ENEURO.0367-23.2023.full.pdf&lt;/url&gt;&lt;/related-urls&gt;&lt;/urls&gt;&lt;electronic-resource-num&gt;10.1523/eneuro.0367-23.2023&lt;/electronic-resource-num&gt;&lt;/record&gt;&lt;/Cite&gt;&lt;/EndNote&gt;</w:instrText>
      </w:r>
      <w:r w:rsidR="001B2419" w:rsidRPr="00446129">
        <w:rPr>
          <w:rFonts w:eastAsiaTheme="minorEastAsia"/>
          <w:lang w:eastAsia="zh-CN"/>
        </w:rPr>
        <w:fldChar w:fldCharType="separate"/>
      </w:r>
      <w:r w:rsidR="001B2419" w:rsidRPr="00A92D72">
        <w:rPr>
          <w:rFonts w:eastAsiaTheme="minorEastAsia"/>
          <w:noProof/>
          <w:vertAlign w:val="superscript"/>
          <w:lang w:eastAsia="zh-CN"/>
        </w:rPr>
        <w:t>9</w:t>
      </w:r>
      <w:r w:rsidR="001B2419" w:rsidRPr="00446129">
        <w:rPr>
          <w:rFonts w:eastAsiaTheme="minorEastAsia"/>
          <w:lang w:eastAsia="zh-CN"/>
        </w:rPr>
        <w:fldChar w:fldCharType="end"/>
      </w:r>
      <w:r w:rsidR="001B2419" w:rsidRPr="001B2419">
        <w:t>, making it a critical focus for autism research.</w:t>
      </w:r>
    </w:p>
    <w:p w14:paraId="6CF21451" w14:textId="77BD014F" w:rsidR="00613A23" w:rsidRPr="00863506" w:rsidRDefault="001B37A6" w:rsidP="00C15C9D">
      <w:pPr>
        <w:snapToGrid w:val="0"/>
        <w:jc w:val="both"/>
        <w:rPr>
          <w:rFonts w:eastAsiaTheme="minorEastAsia"/>
          <w:lang w:eastAsia="zh-CN"/>
        </w:rPr>
      </w:pPr>
      <w:r w:rsidRPr="00446129">
        <w:rPr>
          <w:noProof/>
          <w:highlight w:val="yellow"/>
        </w:rPr>
        <mc:AlternateContent>
          <mc:Choice Requires="wps">
            <w:drawing>
              <wp:anchor distT="45720" distB="45720" distL="114300" distR="114300" simplePos="0" relativeHeight="251708416" behindDoc="0" locked="0" layoutInCell="1" allowOverlap="1" wp14:anchorId="0D606E8C" wp14:editId="0FA916C4">
                <wp:simplePos x="0" y="0"/>
                <wp:positionH relativeFrom="margin">
                  <wp:posOffset>4120094</wp:posOffset>
                </wp:positionH>
                <wp:positionV relativeFrom="margin">
                  <wp:posOffset>4987067</wp:posOffset>
                </wp:positionV>
                <wp:extent cx="2743200" cy="2413635"/>
                <wp:effectExtent l="0" t="0" r="19050" b="24765"/>
                <wp:wrapSquare wrapText="bothSides"/>
                <wp:docPr id="11223810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413635"/>
                        </a:xfrm>
                        <a:prstGeom prst="rect">
                          <a:avLst/>
                        </a:prstGeom>
                        <a:solidFill>
                          <a:srgbClr val="FFFFFF"/>
                        </a:solidFill>
                        <a:ln w="9525">
                          <a:solidFill>
                            <a:srgbClr val="000000"/>
                          </a:solidFill>
                          <a:miter lim="800000"/>
                          <a:headEnd/>
                          <a:tailEnd/>
                        </a:ln>
                      </wps:spPr>
                      <wps:txbx>
                        <w:txbxContent>
                          <w:p w14:paraId="6E0860F9" w14:textId="3F2693BA" w:rsidR="001B37A6" w:rsidRPr="00A5314E" w:rsidRDefault="001B37A6" w:rsidP="001B37A6">
                            <w:pPr>
                              <w:pStyle w:val="NormalWeb"/>
                              <w:rPr>
                                <w:rFonts w:ascii="Arial" w:hAnsi="Arial" w:cs="Arial"/>
                                <w:b/>
                                <w:bCs/>
                                <w:sz w:val="18"/>
                                <w:szCs w:val="18"/>
                              </w:rPr>
                            </w:pPr>
                            <w:r>
                              <w:rPr>
                                <w:noProof/>
                              </w:rPr>
                              <w:drawing>
                                <wp:inline distT="0" distB="0" distL="0" distR="0" wp14:anchorId="527D29EA" wp14:editId="26BDE0C8">
                                  <wp:extent cx="2530443" cy="2140585"/>
                                  <wp:effectExtent l="0" t="0" r="3810" b="0"/>
                                  <wp:docPr id="450187455" name="Picture 14" descr="A diagram of various computer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7455" name="Picture 14" descr="A diagram of various computer components&#10;&#10;Description automatically generated with medium confidence"/>
                                          <pic:cNvPicPr>
                                            <a:picLocks noChangeAspect="1" noChangeArrowheads="1"/>
                                          </pic:cNvPicPr>
                                        </pic:nvPicPr>
                                        <pic:blipFill rotWithShape="1">
                                          <a:blip r:embed="rId8">
                                            <a:extLst>
                                              <a:ext uri="{28A0092B-C50C-407E-A947-70E740481C1C}">
                                                <a14:useLocalDpi xmlns:a14="http://schemas.microsoft.com/office/drawing/2010/main" val="0"/>
                                              </a:ext>
                                            </a:extLst>
                                          </a:blip>
                                          <a:srcRect l="26101" t="12608" r="29018" b="33162"/>
                                          <a:stretch/>
                                        </pic:blipFill>
                                        <pic:spPr bwMode="auto">
                                          <a:xfrm>
                                            <a:off x="0" y="0"/>
                                            <a:ext cx="2603578" cy="220245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sz w:val="18"/>
                                <w:szCs w:val="18"/>
                              </w:rPr>
                              <w:t>Fig.</w:t>
                            </w:r>
                            <w:r w:rsidRPr="00C034E0">
                              <w:rPr>
                                <w:rFonts w:ascii="Arial" w:hAnsi="Arial" w:cs="Arial"/>
                                <w:b/>
                                <w:bCs/>
                                <w:sz w:val="18"/>
                                <w:szCs w:val="18"/>
                              </w:rPr>
                              <w:t xml:space="preserve"> </w:t>
                            </w:r>
                            <w:r>
                              <w:rPr>
                                <w:rFonts w:ascii="Arial" w:hAnsi="Arial" w:cs="Arial"/>
                                <w:b/>
                                <w:bCs/>
                                <w:sz w:val="18"/>
                                <w:szCs w:val="18"/>
                              </w:rPr>
                              <w:t>2.</w:t>
                            </w:r>
                            <w:r>
                              <w:rPr>
                                <w:rFonts w:ascii="Arial" w:hAnsi="Arial" w:cs="Arial"/>
                                <w:sz w:val="18"/>
                                <w:szCs w:val="18"/>
                              </w:rPr>
                              <w:t xml:space="preserve"> P</w:t>
                            </w:r>
                            <w:r w:rsidRPr="001B37A6">
                              <w:rPr>
                                <w:rFonts w:ascii="Arial" w:hAnsi="Arial" w:cs="Arial"/>
                                <w:b/>
                                <w:bCs/>
                                <w:sz w:val="18"/>
                                <w:szCs w:val="18"/>
                              </w:rPr>
                              <w:t>ropose</w:t>
                            </w:r>
                            <w:r>
                              <w:rPr>
                                <w:rFonts w:ascii="Arial" w:hAnsi="Arial" w:cs="Arial"/>
                                <w:b/>
                                <w:bCs/>
                                <w:sz w:val="18"/>
                                <w:szCs w:val="18"/>
                              </w:rPr>
                              <w:t>d</w:t>
                            </w:r>
                            <w:r w:rsidRPr="001B37A6">
                              <w:rPr>
                                <w:rFonts w:ascii="Arial" w:hAnsi="Arial" w:cs="Arial"/>
                                <w:b/>
                                <w:bCs/>
                                <w:sz w:val="18"/>
                                <w:szCs w:val="18"/>
                              </w:rPr>
                              <w:t xml:space="preserve"> </w:t>
                            </w:r>
                            <w:r w:rsidRPr="007A1D83">
                              <w:rPr>
                                <w:rFonts w:ascii="Arial" w:hAnsi="Arial" w:cs="Arial"/>
                                <w:b/>
                                <w:bCs/>
                                <w:sz w:val="18"/>
                                <w:szCs w:val="18"/>
                              </w:rPr>
                              <w:t>experimental design</w:t>
                            </w:r>
                            <w:r>
                              <w:rPr>
                                <w:rFonts w:ascii="Arial" w:hAnsi="Arial" w:cs="Arial"/>
                                <w:b/>
                                <w:bCs/>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606E8C" id="_x0000_t202" coordsize="21600,21600" o:spt="202" path="m,l,21600r21600,l21600,xe">
                <v:stroke joinstyle="miter"/>
                <v:path gradientshapeok="t" o:connecttype="rect"/>
              </v:shapetype>
              <v:shape id="Text Box 2" o:spid="_x0000_s1026" type="#_x0000_t202" style="position:absolute;left:0;text-align:left;margin-left:324.4pt;margin-top:392.7pt;width:3in;height:190.0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">
                <v:textbox>
                  <w:txbxContent>
                    <w:p w14:paraId="6E0860F9" w14:textId="3F2693BA" w:rsidR="001B37A6" w:rsidRPr="00A5314E" w:rsidRDefault="001B37A6" w:rsidP="001B37A6">
                      <w:pPr>
                        <w:pStyle w:val="NormalWeb"/>
                        <w:rPr>
                          <w:rFonts w:ascii="Arial" w:hAnsi="Arial" w:cs="Arial"/>
                          <w:b/>
                          <w:bCs/>
                          <w:sz w:val="18"/>
                          <w:szCs w:val="18"/>
                        </w:rPr>
                      </w:pPr>
                      <w:r>
                        <w:rPr>
                          <w:noProof/>
                        </w:rPr>
                        <w:drawing>
                          <wp:inline distT="0" distB="0" distL="0" distR="0" wp14:anchorId="527D29EA" wp14:editId="26BDE0C8">
                            <wp:extent cx="2530443" cy="2140585"/>
                            <wp:effectExtent l="0" t="0" r="3810" b="0"/>
                            <wp:docPr id="450187455" name="Picture 14" descr="A diagram of various computer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7455" name="Picture 14" descr="A diagram of various computer components&#10;&#10;Description automatically generated with medium confidence"/>
                                    <pic:cNvPicPr>
                                      <a:picLocks noChangeAspect="1" noChangeArrowheads="1"/>
                                    </pic:cNvPicPr>
                                  </pic:nvPicPr>
                                  <pic:blipFill rotWithShape="1">
                                    <a:blip r:embed="rId9">
                                      <a:extLst>
                                        <a:ext uri="{28A0092B-C50C-407E-A947-70E740481C1C}">
                                          <a14:useLocalDpi xmlns:a14="http://schemas.microsoft.com/office/drawing/2010/main" val="0"/>
                                        </a:ext>
                                      </a:extLst>
                                    </a:blip>
                                    <a:srcRect l="26101" t="12608" r="29018" b="33162"/>
                                    <a:stretch/>
                                  </pic:blipFill>
                                  <pic:spPr bwMode="auto">
                                    <a:xfrm>
                                      <a:off x="0" y="0"/>
                                      <a:ext cx="2603578" cy="220245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bCs/>
                          <w:sz w:val="18"/>
                          <w:szCs w:val="18"/>
                        </w:rPr>
                        <w:t>Fig.</w:t>
                      </w:r>
                      <w:r w:rsidRPr="00C034E0">
                        <w:rPr>
                          <w:rFonts w:ascii="Arial" w:hAnsi="Arial" w:cs="Arial"/>
                          <w:b/>
                          <w:bCs/>
                          <w:sz w:val="18"/>
                          <w:szCs w:val="18"/>
                        </w:rPr>
                        <w:t xml:space="preserve"> </w:t>
                      </w:r>
                      <w:r>
                        <w:rPr>
                          <w:rFonts w:ascii="Arial" w:hAnsi="Arial" w:cs="Arial"/>
                          <w:b/>
                          <w:bCs/>
                          <w:sz w:val="18"/>
                          <w:szCs w:val="18"/>
                        </w:rPr>
                        <w:t>2.</w:t>
                      </w:r>
                      <w:r>
                        <w:rPr>
                          <w:rFonts w:ascii="Arial" w:hAnsi="Arial" w:cs="Arial"/>
                          <w:sz w:val="18"/>
                          <w:szCs w:val="18"/>
                        </w:rPr>
                        <w:t xml:space="preserve"> P</w:t>
                      </w:r>
                      <w:r w:rsidRPr="001B37A6">
                        <w:rPr>
                          <w:rFonts w:ascii="Arial" w:hAnsi="Arial" w:cs="Arial"/>
                          <w:b/>
                          <w:bCs/>
                          <w:sz w:val="18"/>
                          <w:szCs w:val="18"/>
                        </w:rPr>
                        <w:t>ropose</w:t>
                      </w:r>
                      <w:r>
                        <w:rPr>
                          <w:rFonts w:ascii="Arial" w:hAnsi="Arial" w:cs="Arial"/>
                          <w:b/>
                          <w:bCs/>
                          <w:sz w:val="18"/>
                          <w:szCs w:val="18"/>
                        </w:rPr>
                        <w:t>d</w:t>
                      </w:r>
                      <w:r w:rsidRPr="001B37A6">
                        <w:rPr>
                          <w:rFonts w:ascii="Arial" w:hAnsi="Arial" w:cs="Arial"/>
                          <w:b/>
                          <w:bCs/>
                          <w:sz w:val="18"/>
                          <w:szCs w:val="18"/>
                        </w:rPr>
                        <w:t xml:space="preserve"> </w:t>
                      </w:r>
                      <w:r w:rsidRPr="007A1D83">
                        <w:rPr>
                          <w:rFonts w:ascii="Arial" w:hAnsi="Arial" w:cs="Arial"/>
                          <w:b/>
                          <w:bCs/>
                          <w:sz w:val="18"/>
                          <w:szCs w:val="18"/>
                        </w:rPr>
                        <w:t>experimental design</w:t>
                      </w:r>
                      <w:r>
                        <w:rPr>
                          <w:rFonts w:ascii="Arial" w:hAnsi="Arial" w:cs="Arial"/>
                          <w:b/>
                          <w:bCs/>
                          <w:sz w:val="18"/>
                          <w:szCs w:val="18"/>
                        </w:rPr>
                        <w:t>.</w:t>
                      </w:r>
                    </w:p>
                  </w:txbxContent>
                </v:textbox>
                <w10:wrap type="square" anchorx="margin" anchory="margin"/>
              </v:shape>
            </w:pict>
          </mc:Fallback>
        </mc:AlternateContent>
      </w:r>
      <w:r w:rsidRPr="00F30990">
        <w:rPr>
          <w:b/>
          <w:bCs/>
          <w:noProof/>
        </w:rPr>
        <mc:AlternateContent>
          <mc:Choice Requires="wps">
            <w:drawing>
              <wp:anchor distT="45720" distB="45720" distL="114300" distR="114300" simplePos="0" relativeHeight="251654144" behindDoc="1" locked="0" layoutInCell="1" allowOverlap="1" wp14:anchorId="760517E8" wp14:editId="77883CE3">
                <wp:simplePos x="0" y="0"/>
                <wp:positionH relativeFrom="margin">
                  <wp:posOffset>4124325</wp:posOffset>
                </wp:positionH>
                <wp:positionV relativeFrom="page">
                  <wp:posOffset>3239135</wp:posOffset>
                </wp:positionV>
                <wp:extent cx="2743200" cy="2135505"/>
                <wp:effectExtent l="0" t="0" r="19050" b="17145"/>
                <wp:wrapTight wrapText="bothSides">
                  <wp:wrapPolygon edited="0">
                    <wp:start x="0" y="0"/>
                    <wp:lineTo x="0" y="21581"/>
                    <wp:lineTo x="21600" y="21581"/>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135505"/>
                        </a:xfrm>
                        <a:prstGeom prst="rect">
                          <a:avLst/>
                        </a:prstGeom>
                        <a:solidFill>
                          <a:srgbClr val="FFFFFF"/>
                        </a:solidFill>
                        <a:ln w="9525">
                          <a:solidFill>
                            <a:srgbClr val="000000"/>
                          </a:solidFill>
                          <a:miter lim="800000"/>
                          <a:headEnd/>
                          <a:tailEnd/>
                        </a:ln>
                      </wps:spPr>
                      <wps:txbx>
                        <w:txbxContent>
                          <w:p w14:paraId="6D2FC475" w14:textId="1EEDFE46" w:rsidR="005363A2" w:rsidRPr="006A0A53" w:rsidRDefault="00681EC2" w:rsidP="006A0A53">
                            <w:pPr>
                              <w:pStyle w:val="NormalWeb"/>
                            </w:pPr>
                            <w:r>
                              <w:rPr>
                                <w:noProof/>
                              </w:rPr>
                              <w:drawing>
                                <wp:inline distT="0" distB="0" distL="0" distR="0" wp14:anchorId="257230EA" wp14:editId="45DB99D5">
                                  <wp:extent cx="2571750" cy="1101290"/>
                                  <wp:effectExtent l="0" t="0" r="0" b="3810"/>
                                  <wp:docPr id="154162068" name="Picture 13" descr="A diagram of a nervous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20554" name="Picture 13" descr="A diagram of a nervous system&#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l="26951" t="27711" r="26498" b="43816"/>
                                          <a:stretch/>
                                        </pic:blipFill>
                                        <pic:spPr bwMode="auto">
                                          <a:xfrm>
                                            <a:off x="0" y="0"/>
                                            <a:ext cx="2612220" cy="1118620"/>
                                          </a:xfrm>
                                          <a:prstGeom prst="rect">
                                            <a:avLst/>
                                          </a:prstGeom>
                                          <a:noFill/>
                                          <a:ln>
                                            <a:noFill/>
                                          </a:ln>
                                          <a:extLst>
                                            <a:ext uri="{53640926-AAD7-44D8-BBD7-CCE9431645EC}">
                                              <a14:shadowObscured xmlns:a14="http://schemas.microsoft.com/office/drawing/2010/main"/>
                                            </a:ext>
                                          </a:extLst>
                                        </pic:spPr>
                                      </pic:pic>
                                    </a:graphicData>
                                  </a:graphic>
                                </wp:inline>
                              </w:drawing>
                            </w:r>
                            <w:r w:rsidR="002D479F" w:rsidRPr="006A0A53">
                              <w:rPr>
                                <w:rFonts w:ascii="Arial" w:hAnsi="Arial" w:cs="Arial"/>
                                <w:b/>
                                <w:bCs/>
                                <w:sz w:val="18"/>
                                <w:szCs w:val="18"/>
                              </w:rPr>
                              <w:t xml:space="preserve"> </w:t>
                            </w:r>
                            <w:r w:rsidR="005363A2" w:rsidRPr="006A0A53">
                              <w:rPr>
                                <w:rFonts w:ascii="Arial" w:hAnsi="Arial" w:cs="Arial"/>
                                <w:b/>
                                <w:bCs/>
                                <w:sz w:val="18"/>
                                <w:szCs w:val="18"/>
                              </w:rPr>
                              <w:t>Fig</w:t>
                            </w:r>
                            <w:r w:rsidR="006A0A53">
                              <w:rPr>
                                <w:rFonts w:ascii="Arial" w:hAnsi="Arial" w:cs="Arial"/>
                                <w:b/>
                                <w:bCs/>
                                <w:sz w:val="18"/>
                                <w:szCs w:val="18"/>
                              </w:rPr>
                              <w:t>. 1</w:t>
                            </w:r>
                            <w:r w:rsidR="005363A2" w:rsidRPr="006A0A53">
                              <w:rPr>
                                <w:rFonts w:ascii="Arial" w:hAnsi="Arial" w:cs="Arial"/>
                                <w:b/>
                                <w:bCs/>
                                <w:sz w:val="18"/>
                                <w:szCs w:val="18"/>
                              </w:rPr>
                              <w:t xml:space="preserve">. </w:t>
                            </w:r>
                            <w:r w:rsidR="002D479F" w:rsidRPr="002D479F">
                              <w:rPr>
                                <w:rFonts w:ascii="Arial" w:hAnsi="Arial" w:cs="Arial"/>
                                <w:b/>
                                <w:bCs/>
                                <w:sz w:val="18"/>
                                <w:szCs w:val="18"/>
                              </w:rPr>
                              <w:t xml:space="preserve">Proposed </w:t>
                            </w:r>
                            <w:r w:rsidR="007A1D83">
                              <w:rPr>
                                <w:rFonts w:ascii="Arial" w:hAnsi="Arial" w:cs="Arial"/>
                                <w:b/>
                                <w:bCs/>
                                <w:sz w:val="18"/>
                                <w:szCs w:val="18"/>
                              </w:rPr>
                              <w:t>m</w:t>
                            </w:r>
                            <w:r w:rsidR="002D479F" w:rsidRPr="002D479F">
                              <w:rPr>
                                <w:rFonts w:ascii="Arial" w:hAnsi="Arial" w:cs="Arial"/>
                                <w:b/>
                                <w:bCs/>
                                <w:sz w:val="18"/>
                                <w:szCs w:val="18"/>
                              </w:rPr>
                              <w:t xml:space="preserve">echanism for </w:t>
                            </w:r>
                            <w:r w:rsidR="002D479F" w:rsidRPr="007A1D83">
                              <w:rPr>
                                <w:rFonts w:ascii="Arial" w:hAnsi="Arial" w:cs="Arial"/>
                                <w:b/>
                                <w:bCs/>
                                <w:i/>
                                <w:iCs/>
                                <w:sz w:val="18"/>
                                <w:szCs w:val="18"/>
                              </w:rPr>
                              <w:t>SCN2A</w:t>
                            </w:r>
                            <w:r w:rsidR="002D479F" w:rsidRPr="002D479F">
                              <w:rPr>
                                <w:rFonts w:ascii="Arial" w:hAnsi="Arial" w:cs="Arial"/>
                                <w:b/>
                                <w:bCs/>
                                <w:sz w:val="18"/>
                                <w:szCs w:val="18"/>
                              </w:rPr>
                              <w:t xml:space="preserve"> </w:t>
                            </w:r>
                            <w:r w:rsidR="007A1D83">
                              <w:rPr>
                                <w:rFonts w:ascii="Arial" w:hAnsi="Arial" w:cs="Arial"/>
                                <w:b/>
                                <w:bCs/>
                                <w:sz w:val="18"/>
                                <w:szCs w:val="18"/>
                              </w:rPr>
                              <w:t>f</w:t>
                            </w:r>
                            <w:r w:rsidR="002D479F" w:rsidRPr="002D479F">
                              <w:rPr>
                                <w:rFonts w:ascii="Arial" w:hAnsi="Arial" w:cs="Arial"/>
                                <w:b/>
                                <w:bCs/>
                                <w:sz w:val="18"/>
                                <w:szCs w:val="18"/>
                              </w:rPr>
                              <w:t xml:space="preserve">unction in </w:t>
                            </w:r>
                            <w:r w:rsidR="007A1D83">
                              <w:rPr>
                                <w:rFonts w:ascii="Arial" w:hAnsi="Arial" w:cs="Arial"/>
                                <w:b/>
                                <w:bCs/>
                                <w:sz w:val="18"/>
                                <w:szCs w:val="18"/>
                              </w:rPr>
                              <w:t>c</w:t>
                            </w:r>
                            <w:r w:rsidR="002D479F" w:rsidRPr="002D479F">
                              <w:rPr>
                                <w:rFonts w:ascii="Arial" w:hAnsi="Arial" w:cs="Arial"/>
                                <w:b/>
                                <w:bCs/>
                                <w:sz w:val="18"/>
                                <w:szCs w:val="18"/>
                              </w:rPr>
                              <w:t>ortic</w:t>
                            </w:r>
                            <w:r w:rsidR="00606C54">
                              <w:rPr>
                                <w:rFonts w:ascii="Arial" w:hAnsi="Arial" w:cs="Arial"/>
                                <w:b/>
                                <w:bCs/>
                                <w:sz w:val="18"/>
                                <w:szCs w:val="18"/>
                              </w:rPr>
                              <w:t>o</w:t>
                            </w:r>
                            <w:r w:rsidR="002D479F" w:rsidRPr="002D479F">
                              <w:rPr>
                                <w:rFonts w:ascii="Arial" w:hAnsi="Arial" w:cs="Arial"/>
                                <w:b/>
                                <w:bCs/>
                                <w:sz w:val="18"/>
                                <w:szCs w:val="18"/>
                              </w:rPr>
                              <w:t>-</w:t>
                            </w:r>
                            <w:r w:rsidR="002C026F">
                              <w:rPr>
                                <w:rFonts w:ascii="Arial" w:hAnsi="Arial" w:cs="Arial"/>
                                <w:b/>
                                <w:bCs/>
                                <w:sz w:val="18"/>
                                <w:szCs w:val="18"/>
                              </w:rPr>
                              <w:t>s</w:t>
                            </w:r>
                            <w:r w:rsidR="002D479F" w:rsidRPr="002D479F">
                              <w:rPr>
                                <w:rFonts w:ascii="Arial" w:hAnsi="Arial" w:cs="Arial"/>
                                <w:b/>
                                <w:bCs/>
                                <w:sz w:val="18"/>
                                <w:szCs w:val="18"/>
                              </w:rPr>
                              <w:t xml:space="preserve">triatal </w:t>
                            </w:r>
                            <w:r w:rsidR="007A1D83">
                              <w:rPr>
                                <w:rFonts w:ascii="Arial" w:hAnsi="Arial" w:cs="Arial"/>
                                <w:b/>
                                <w:bCs/>
                                <w:sz w:val="18"/>
                                <w:szCs w:val="18"/>
                              </w:rPr>
                              <w:t>c</w:t>
                            </w:r>
                            <w:r w:rsidR="002D479F" w:rsidRPr="002D479F">
                              <w:rPr>
                                <w:rFonts w:ascii="Arial" w:hAnsi="Arial" w:cs="Arial"/>
                                <w:b/>
                                <w:bCs/>
                                <w:sz w:val="18"/>
                                <w:szCs w:val="18"/>
                              </w:rPr>
                              <w:t>ircuitry</w:t>
                            </w:r>
                            <w:r w:rsidR="005363A2" w:rsidRPr="006A0A53">
                              <w:rPr>
                                <w:rFonts w:ascii="Arial" w:hAnsi="Arial" w:cs="Arial"/>
                                <w:b/>
                                <w:bCs/>
                                <w:sz w:val="18"/>
                                <w:szCs w:val="18"/>
                              </w:rPr>
                              <w:t>.</w:t>
                            </w:r>
                            <w:r w:rsidR="005363A2" w:rsidRPr="006A0A53">
                              <w:rPr>
                                <w:rFonts w:ascii="Arial" w:hAnsi="Arial" w:cs="Arial"/>
                                <w:sz w:val="18"/>
                                <w:szCs w:val="18"/>
                              </w:rPr>
                              <w:t xml:space="preserve"> </w:t>
                            </w:r>
                            <w:r w:rsidR="006539BA" w:rsidRPr="00BC748D">
                              <w:rPr>
                                <w:rFonts w:ascii="Arial" w:hAnsi="Arial" w:cs="Arial"/>
                                <w:i/>
                                <w:iCs/>
                                <w:sz w:val="18"/>
                                <w:szCs w:val="18"/>
                              </w:rPr>
                              <w:t>SCN2A</w:t>
                            </w:r>
                            <w:r w:rsidR="006539BA" w:rsidRPr="006539BA">
                              <w:rPr>
                                <w:rFonts w:ascii="Arial" w:hAnsi="Arial" w:cs="Arial"/>
                                <w:sz w:val="18"/>
                                <w:szCs w:val="18"/>
                              </w:rPr>
                              <w:t xml:space="preserve"> deficiency leads to a pathogenic cascade from </w:t>
                            </w:r>
                            <w:r>
                              <w:rPr>
                                <w:rFonts w:ascii="Arial" w:hAnsi="Arial" w:cs="Arial"/>
                                <w:sz w:val="18"/>
                                <w:szCs w:val="18"/>
                              </w:rPr>
                              <w:t xml:space="preserve">increased </w:t>
                            </w:r>
                            <w:r w:rsidR="006539BA" w:rsidRPr="006539BA">
                              <w:rPr>
                                <w:rFonts w:ascii="Arial" w:hAnsi="Arial" w:cs="Arial"/>
                                <w:sz w:val="18"/>
                                <w:szCs w:val="18"/>
                              </w:rPr>
                              <w:t xml:space="preserve">neuronal excitability </w:t>
                            </w:r>
                            <w:r>
                              <w:rPr>
                                <w:rFonts w:ascii="Arial" w:hAnsi="Arial" w:cs="Arial"/>
                                <w:sz w:val="18"/>
                                <w:szCs w:val="18"/>
                              </w:rPr>
                              <w:t xml:space="preserve">with shortened AIS </w:t>
                            </w:r>
                            <w:r w:rsidR="006539BA" w:rsidRPr="006539BA">
                              <w:rPr>
                                <w:rFonts w:ascii="Arial" w:hAnsi="Arial" w:cs="Arial"/>
                                <w:sz w:val="18"/>
                                <w:szCs w:val="18"/>
                              </w:rPr>
                              <w:t xml:space="preserve">to impaired axon </w:t>
                            </w:r>
                            <w:r w:rsidRPr="006539BA">
                              <w:rPr>
                                <w:rFonts w:ascii="Arial" w:hAnsi="Arial" w:cs="Arial"/>
                                <w:sz w:val="18"/>
                                <w:szCs w:val="18"/>
                              </w:rPr>
                              <w:t>projections and</w:t>
                            </w:r>
                            <w:r w:rsidR="006539BA" w:rsidRPr="006539BA">
                              <w:rPr>
                                <w:rFonts w:ascii="Arial" w:hAnsi="Arial" w:cs="Arial"/>
                                <w:sz w:val="18"/>
                                <w:szCs w:val="18"/>
                              </w:rPr>
                              <w:t xml:space="preserve"> decreased synaptic functions that produce </w:t>
                            </w:r>
                            <w:r w:rsidR="001B5067">
                              <w:rPr>
                                <w:rFonts w:ascii="Arial" w:hAnsi="Arial" w:cs="Arial"/>
                                <w:sz w:val="18"/>
                                <w:szCs w:val="18"/>
                              </w:rPr>
                              <w:t>ASD-relevant</w:t>
                            </w:r>
                            <w:r w:rsidR="006539BA" w:rsidRPr="006539BA">
                              <w:rPr>
                                <w:rFonts w:ascii="Arial" w:hAnsi="Arial" w:cs="Arial"/>
                                <w:sz w:val="18"/>
                                <w:szCs w:val="18"/>
                              </w:rPr>
                              <w:t xml:space="preserve"> </w:t>
                            </w:r>
                            <w:r w:rsidR="001B5067">
                              <w:rPr>
                                <w:rFonts w:ascii="Arial" w:hAnsi="Arial" w:cs="Arial"/>
                                <w:sz w:val="18"/>
                                <w:szCs w:val="18"/>
                              </w:rPr>
                              <w:t>deficits</w:t>
                            </w:r>
                            <w:r w:rsidR="001B5067" w:rsidRPr="006539BA">
                              <w:rPr>
                                <w:rFonts w:ascii="Arial" w:hAnsi="Arial" w:cs="Arial"/>
                                <w:sz w:val="18"/>
                                <w:szCs w:val="18"/>
                              </w:rPr>
                              <w:t xml:space="preserve"> </w:t>
                            </w:r>
                            <w:r w:rsidR="006539BA" w:rsidRPr="006539BA">
                              <w:rPr>
                                <w:rFonts w:ascii="Arial" w:hAnsi="Arial" w:cs="Arial"/>
                                <w:sz w:val="18"/>
                                <w:szCs w:val="18"/>
                              </w:rPr>
                              <w:t xml:space="preserve">in brain </w:t>
                            </w:r>
                            <w:r w:rsidR="00606C54" w:rsidRPr="00606C54">
                              <w:rPr>
                                <w:rFonts w:ascii="Arial" w:hAnsi="Arial" w:cs="Arial"/>
                                <w:sz w:val="18"/>
                                <w:szCs w:val="18"/>
                              </w:rPr>
                              <w:t>cortico-striatal</w:t>
                            </w:r>
                            <w:r w:rsidR="00606C54" w:rsidRPr="002D479F">
                              <w:rPr>
                                <w:rFonts w:ascii="Arial" w:hAnsi="Arial" w:cs="Arial"/>
                                <w:b/>
                                <w:bCs/>
                                <w:sz w:val="18"/>
                                <w:szCs w:val="18"/>
                              </w:rPr>
                              <w:t xml:space="preserve"> </w:t>
                            </w:r>
                            <w:r w:rsidR="006539BA" w:rsidRPr="006539BA">
                              <w:rPr>
                                <w:rFonts w:ascii="Arial" w:hAnsi="Arial" w:cs="Arial"/>
                                <w:sz w:val="18"/>
                                <w:szCs w:val="18"/>
                              </w:rPr>
                              <w:t>circuits.</w:t>
                            </w:r>
                            <w:r w:rsidR="00DA4EA4">
                              <w:rPr>
                                <w:rFonts w:ascii="Arial" w:hAnsi="Arial" w:cs="Arial"/>
                                <w:sz w:val="18"/>
                                <w:szCs w:val="18"/>
                              </w:rPr>
                              <w:t xml:space="preserve"> </w:t>
                            </w:r>
                            <w:r w:rsidR="00DA4EA4" w:rsidRPr="00AE278D">
                              <w:rPr>
                                <w:rFonts w:ascii="Arial" w:hAnsi="Arial" w:cs="Arial"/>
                                <w:b/>
                                <w:bCs/>
                                <w:sz w:val="18"/>
                                <w:szCs w:val="18"/>
                              </w:rPr>
                              <w:t>(new)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517E8" id="_x0000_s1027" type="#_x0000_t202" style="position:absolute;left:0;text-align:left;margin-left:324.75pt;margin-top:255.05pt;width:3in;height:168.1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">
                <v:textbox>
                  <w:txbxContent>
                    <w:p w14:paraId="6D2FC475" w14:textId="1EEDFE46" w:rsidR="005363A2" w:rsidRPr="006A0A53" w:rsidRDefault="00681EC2" w:rsidP="006A0A53">
                      <w:pPr>
                        <w:pStyle w:val="NormalWeb"/>
                      </w:pPr>
                      <w:r>
                        <w:rPr>
                          <w:noProof/>
                        </w:rPr>
                        <w:drawing>
                          <wp:inline distT="0" distB="0" distL="0" distR="0" wp14:anchorId="257230EA" wp14:editId="45DB99D5">
                            <wp:extent cx="2571750" cy="1101290"/>
                            <wp:effectExtent l="0" t="0" r="0" b="3810"/>
                            <wp:docPr id="154162068" name="Picture 13" descr="A diagram of a nervous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20554" name="Picture 13" descr="A diagram of a nervous system&#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26951" t="27711" r="26498" b="43816"/>
                                    <a:stretch/>
                                  </pic:blipFill>
                                  <pic:spPr bwMode="auto">
                                    <a:xfrm>
                                      <a:off x="0" y="0"/>
                                      <a:ext cx="2612220" cy="1118620"/>
                                    </a:xfrm>
                                    <a:prstGeom prst="rect">
                                      <a:avLst/>
                                    </a:prstGeom>
                                    <a:noFill/>
                                    <a:ln>
                                      <a:noFill/>
                                    </a:ln>
                                    <a:extLst>
                                      <a:ext uri="{53640926-AAD7-44D8-BBD7-CCE9431645EC}">
                                        <a14:shadowObscured xmlns:a14="http://schemas.microsoft.com/office/drawing/2010/main"/>
                                      </a:ext>
                                    </a:extLst>
                                  </pic:spPr>
                                </pic:pic>
                              </a:graphicData>
                            </a:graphic>
                          </wp:inline>
                        </w:drawing>
                      </w:r>
                      <w:r w:rsidR="002D479F" w:rsidRPr="006A0A53">
                        <w:rPr>
                          <w:rFonts w:ascii="Arial" w:hAnsi="Arial" w:cs="Arial"/>
                          <w:b/>
                          <w:bCs/>
                          <w:sz w:val="18"/>
                          <w:szCs w:val="18"/>
                        </w:rPr>
                        <w:t xml:space="preserve"> </w:t>
                      </w:r>
                      <w:r w:rsidR="005363A2" w:rsidRPr="006A0A53">
                        <w:rPr>
                          <w:rFonts w:ascii="Arial" w:hAnsi="Arial" w:cs="Arial"/>
                          <w:b/>
                          <w:bCs/>
                          <w:sz w:val="18"/>
                          <w:szCs w:val="18"/>
                        </w:rPr>
                        <w:t>Fig</w:t>
                      </w:r>
                      <w:r w:rsidR="006A0A53">
                        <w:rPr>
                          <w:rFonts w:ascii="Arial" w:hAnsi="Arial" w:cs="Arial"/>
                          <w:b/>
                          <w:bCs/>
                          <w:sz w:val="18"/>
                          <w:szCs w:val="18"/>
                        </w:rPr>
                        <w:t>. 1</w:t>
                      </w:r>
                      <w:r w:rsidR="005363A2" w:rsidRPr="006A0A53">
                        <w:rPr>
                          <w:rFonts w:ascii="Arial" w:hAnsi="Arial" w:cs="Arial"/>
                          <w:b/>
                          <w:bCs/>
                          <w:sz w:val="18"/>
                          <w:szCs w:val="18"/>
                        </w:rPr>
                        <w:t xml:space="preserve">. </w:t>
                      </w:r>
                      <w:r w:rsidR="002D479F" w:rsidRPr="002D479F">
                        <w:rPr>
                          <w:rFonts w:ascii="Arial" w:hAnsi="Arial" w:cs="Arial"/>
                          <w:b/>
                          <w:bCs/>
                          <w:sz w:val="18"/>
                          <w:szCs w:val="18"/>
                        </w:rPr>
                        <w:t xml:space="preserve">Proposed </w:t>
                      </w:r>
                      <w:r w:rsidR="007A1D83">
                        <w:rPr>
                          <w:rFonts w:ascii="Arial" w:hAnsi="Arial" w:cs="Arial"/>
                          <w:b/>
                          <w:bCs/>
                          <w:sz w:val="18"/>
                          <w:szCs w:val="18"/>
                        </w:rPr>
                        <w:t>m</w:t>
                      </w:r>
                      <w:r w:rsidR="002D479F" w:rsidRPr="002D479F">
                        <w:rPr>
                          <w:rFonts w:ascii="Arial" w:hAnsi="Arial" w:cs="Arial"/>
                          <w:b/>
                          <w:bCs/>
                          <w:sz w:val="18"/>
                          <w:szCs w:val="18"/>
                        </w:rPr>
                        <w:t xml:space="preserve">echanism for </w:t>
                      </w:r>
                      <w:r w:rsidR="002D479F" w:rsidRPr="007A1D83">
                        <w:rPr>
                          <w:rFonts w:ascii="Arial" w:hAnsi="Arial" w:cs="Arial"/>
                          <w:b/>
                          <w:bCs/>
                          <w:i/>
                          <w:iCs/>
                          <w:sz w:val="18"/>
                          <w:szCs w:val="18"/>
                        </w:rPr>
                        <w:t>SCN2A</w:t>
                      </w:r>
                      <w:r w:rsidR="002D479F" w:rsidRPr="002D479F">
                        <w:rPr>
                          <w:rFonts w:ascii="Arial" w:hAnsi="Arial" w:cs="Arial"/>
                          <w:b/>
                          <w:bCs/>
                          <w:sz w:val="18"/>
                          <w:szCs w:val="18"/>
                        </w:rPr>
                        <w:t xml:space="preserve"> </w:t>
                      </w:r>
                      <w:r w:rsidR="007A1D83">
                        <w:rPr>
                          <w:rFonts w:ascii="Arial" w:hAnsi="Arial" w:cs="Arial"/>
                          <w:b/>
                          <w:bCs/>
                          <w:sz w:val="18"/>
                          <w:szCs w:val="18"/>
                        </w:rPr>
                        <w:t>f</w:t>
                      </w:r>
                      <w:r w:rsidR="002D479F" w:rsidRPr="002D479F">
                        <w:rPr>
                          <w:rFonts w:ascii="Arial" w:hAnsi="Arial" w:cs="Arial"/>
                          <w:b/>
                          <w:bCs/>
                          <w:sz w:val="18"/>
                          <w:szCs w:val="18"/>
                        </w:rPr>
                        <w:t xml:space="preserve">unction in </w:t>
                      </w:r>
                      <w:r w:rsidR="007A1D83">
                        <w:rPr>
                          <w:rFonts w:ascii="Arial" w:hAnsi="Arial" w:cs="Arial"/>
                          <w:b/>
                          <w:bCs/>
                          <w:sz w:val="18"/>
                          <w:szCs w:val="18"/>
                        </w:rPr>
                        <w:t>c</w:t>
                      </w:r>
                      <w:r w:rsidR="002D479F" w:rsidRPr="002D479F">
                        <w:rPr>
                          <w:rFonts w:ascii="Arial" w:hAnsi="Arial" w:cs="Arial"/>
                          <w:b/>
                          <w:bCs/>
                          <w:sz w:val="18"/>
                          <w:szCs w:val="18"/>
                        </w:rPr>
                        <w:t>ortic</w:t>
                      </w:r>
                      <w:r w:rsidR="00606C54">
                        <w:rPr>
                          <w:rFonts w:ascii="Arial" w:hAnsi="Arial" w:cs="Arial"/>
                          <w:b/>
                          <w:bCs/>
                          <w:sz w:val="18"/>
                          <w:szCs w:val="18"/>
                        </w:rPr>
                        <w:t>o</w:t>
                      </w:r>
                      <w:r w:rsidR="002D479F" w:rsidRPr="002D479F">
                        <w:rPr>
                          <w:rFonts w:ascii="Arial" w:hAnsi="Arial" w:cs="Arial"/>
                          <w:b/>
                          <w:bCs/>
                          <w:sz w:val="18"/>
                          <w:szCs w:val="18"/>
                        </w:rPr>
                        <w:t>-</w:t>
                      </w:r>
                      <w:r w:rsidR="002C026F">
                        <w:rPr>
                          <w:rFonts w:ascii="Arial" w:hAnsi="Arial" w:cs="Arial"/>
                          <w:b/>
                          <w:bCs/>
                          <w:sz w:val="18"/>
                          <w:szCs w:val="18"/>
                        </w:rPr>
                        <w:t>s</w:t>
                      </w:r>
                      <w:r w:rsidR="002D479F" w:rsidRPr="002D479F">
                        <w:rPr>
                          <w:rFonts w:ascii="Arial" w:hAnsi="Arial" w:cs="Arial"/>
                          <w:b/>
                          <w:bCs/>
                          <w:sz w:val="18"/>
                          <w:szCs w:val="18"/>
                        </w:rPr>
                        <w:t xml:space="preserve">triatal </w:t>
                      </w:r>
                      <w:r w:rsidR="007A1D83">
                        <w:rPr>
                          <w:rFonts w:ascii="Arial" w:hAnsi="Arial" w:cs="Arial"/>
                          <w:b/>
                          <w:bCs/>
                          <w:sz w:val="18"/>
                          <w:szCs w:val="18"/>
                        </w:rPr>
                        <w:t>c</w:t>
                      </w:r>
                      <w:r w:rsidR="002D479F" w:rsidRPr="002D479F">
                        <w:rPr>
                          <w:rFonts w:ascii="Arial" w:hAnsi="Arial" w:cs="Arial"/>
                          <w:b/>
                          <w:bCs/>
                          <w:sz w:val="18"/>
                          <w:szCs w:val="18"/>
                        </w:rPr>
                        <w:t>ircuitry</w:t>
                      </w:r>
                      <w:r w:rsidR="005363A2" w:rsidRPr="006A0A53">
                        <w:rPr>
                          <w:rFonts w:ascii="Arial" w:hAnsi="Arial" w:cs="Arial"/>
                          <w:b/>
                          <w:bCs/>
                          <w:sz w:val="18"/>
                          <w:szCs w:val="18"/>
                        </w:rPr>
                        <w:t>.</w:t>
                      </w:r>
                      <w:r w:rsidR="005363A2" w:rsidRPr="006A0A53">
                        <w:rPr>
                          <w:rFonts w:ascii="Arial" w:hAnsi="Arial" w:cs="Arial"/>
                          <w:sz w:val="18"/>
                          <w:szCs w:val="18"/>
                        </w:rPr>
                        <w:t xml:space="preserve"> </w:t>
                      </w:r>
                      <w:r w:rsidR="006539BA" w:rsidRPr="00BC748D">
                        <w:rPr>
                          <w:rFonts w:ascii="Arial" w:hAnsi="Arial" w:cs="Arial"/>
                          <w:i/>
                          <w:iCs/>
                          <w:sz w:val="18"/>
                          <w:szCs w:val="18"/>
                        </w:rPr>
                        <w:t>SCN2A</w:t>
                      </w:r>
                      <w:r w:rsidR="006539BA" w:rsidRPr="006539BA">
                        <w:rPr>
                          <w:rFonts w:ascii="Arial" w:hAnsi="Arial" w:cs="Arial"/>
                          <w:sz w:val="18"/>
                          <w:szCs w:val="18"/>
                        </w:rPr>
                        <w:t xml:space="preserve"> deficiency leads to a pathogenic cascade from </w:t>
                      </w:r>
                      <w:r>
                        <w:rPr>
                          <w:rFonts w:ascii="Arial" w:hAnsi="Arial" w:cs="Arial"/>
                          <w:sz w:val="18"/>
                          <w:szCs w:val="18"/>
                        </w:rPr>
                        <w:t xml:space="preserve">increased </w:t>
                      </w:r>
                      <w:r w:rsidR="006539BA" w:rsidRPr="006539BA">
                        <w:rPr>
                          <w:rFonts w:ascii="Arial" w:hAnsi="Arial" w:cs="Arial"/>
                          <w:sz w:val="18"/>
                          <w:szCs w:val="18"/>
                        </w:rPr>
                        <w:t xml:space="preserve">neuronal excitability </w:t>
                      </w:r>
                      <w:r>
                        <w:rPr>
                          <w:rFonts w:ascii="Arial" w:hAnsi="Arial" w:cs="Arial"/>
                          <w:sz w:val="18"/>
                          <w:szCs w:val="18"/>
                        </w:rPr>
                        <w:t xml:space="preserve">with shortened AIS </w:t>
                      </w:r>
                      <w:r w:rsidR="006539BA" w:rsidRPr="006539BA">
                        <w:rPr>
                          <w:rFonts w:ascii="Arial" w:hAnsi="Arial" w:cs="Arial"/>
                          <w:sz w:val="18"/>
                          <w:szCs w:val="18"/>
                        </w:rPr>
                        <w:t xml:space="preserve">to impaired axon </w:t>
                      </w:r>
                      <w:r w:rsidRPr="006539BA">
                        <w:rPr>
                          <w:rFonts w:ascii="Arial" w:hAnsi="Arial" w:cs="Arial"/>
                          <w:sz w:val="18"/>
                          <w:szCs w:val="18"/>
                        </w:rPr>
                        <w:t>projections and</w:t>
                      </w:r>
                      <w:r w:rsidR="006539BA" w:rsidRPr="006539BA">
                        <w:rPr>
                          <w:rFonts w:ascii="Arial" w:hAnsi="Arial" w:cs="Arial"/>
                          <w:sz w:val="18"/>
                          <w:szCs w:val="18"/>
                        </w:rPr>
                        <w:t xml:space="preserve"> decreased synaptic functions that produce </w:t>
                      </w:r>
                      <w:r w:rsidR="001B5067">
                        <w:rPr>
                          <w:rFonts w:ascii="Arial" w:hAnsi="Arial" w:cs="Arial"/>
                          <w:sz w:val="18"/>
                          <w:szCs w:val="18"/>
                        </w:rPr>
                        <w:t>ASD-relevant</w:t>
                      </w:r>
                      <w:r w:rsidR="006539BA" w:rsidRPr="006539BA">
                        <w:rPr>
                          <w:rFonts w:ascii="Arial" w:hAnsi="Arial" w:cs="Arial"/>
                          <w:sz w:val="18"/>
                          <w:szCs w:val="18"/>
                        </w:rPr>
                        <w:t xml:space="preserve"> </w:t>
                      </w:r>
                      <w:r w:rsidR="001B5067">
                        <w:rPr>
                          <w:rFonts w:ascii="Arial" w:hAnsi="Arial" w:cs="Arial"/>
                          <w:sz w:val="18"/>
                          <w:szCs w:val="18"/>
                        </w:rPr>
                        <w:t>deficits</w:t>
                      </w:r>
                      <w:r w:rsidR="001B5067" w:rsidRPr="006539BA">
                        <w:rPr>
                          <w:rFonts w:ascii="Arial" w:hAnsi="Arial" w:cs="Arial"/>
                          <w:sz w:val="18"/>
                          <w:szCs w:val="18"/>
                        </w:rPr>
                        <w:t xml:space="preserve"> </w:t>
                      </w:r>
                      <w:r w:rsidR="006539BA" w:rsidRPr="006539BA">
                        <w:rPr>
                          <w:rFonts w:ascii="Arial" w:hAnsi="Arial" w:cs="Arial"/>
                          <w:sz w:val="18"/>
                          <w:szCs w:val="18"/>
                        </w:rPr>
                        <w:t xml:space="preserve">in brain </w:t>
                      </w:r>
                      <w:r w:rsidR="00606C54" w:rsidRPr="00606C54">
                        <w:rPr>
                          <w:rFonts w:ascii="Arial" w:hAnsi="Arial" w:cs="Arial"/>
                          <w:sz w:val="18"/>
                          <w:szCs w:val="18"/>
                        </w:rPr>
                        <w:t>cortico-striatal</w:t>
                      </w:r>
                      <w:r w:rsidR="00606C54" w:rsidRPr="002D479F">
                        <w:rPr>
                          <w:rFonts w:ascii="Arial" w:hAnsi="Arial" w:cs="Arial"/>
                          <w:b/>
                          <w:bCs/>
                          <w:sz w:val="18"/>
                          <w:szCs w:val="18"/>
                        </w:rPr>
                        <w:t xml:space="preserve"> </w:t>
                      </w:r>
                      <w:r w:rsidR="006539BA" w:rsidRPr="006539BA">
                        <w:rPr>
                          <w:rFonts w:ascii="Arial" w:hAnsi="Arial" w:cs="Arial"/>
                          <w:sz w:val="18"/>
                          <w:szCs w:val="18"/>
                        </w:rPr>
                        <w:t>circuits.</w:t>
                      </w:r>
                      <w:r w:rsidR="00DA4EA4">
                        <w:rPr>
                          <w:rFonts w:ascii="Arial" w:hAnsi="Arial" w:cs="Arial"/>
                          <w:sz w:val="18"/>
                          <w:szCs w:val="18"/>
                        </w:rPr>
                        <w:t xml:space="preserve"> </w:t>
                      </w:r>
                      <w:r w:rsidR="00DA4EA4" w:rsidRPr="00AE278D">
                        <w:rPr>
                          <w:rFonts w:ascii="Arial" w:hAnsi="Arial" w:cs="Arial"/>
                          <w:b/>
                          <w:bCs/>
                          <w:sz w:val="18"/>
                          <w:szCs w:val="18"/>
                        </w:rPr>
                        <w:t>(new)</w:t>
                      </w:r>
                    </w:p>
                  </w:txbxContent>
                </v:textbox>
                <w10:wrap type="tight" anchorx="margin" anchory="page"/>
              </v:shape>
            </w:pict>
          </mc:Fallback>
        </mc:AlternateContent>
      </w:r>
      <w:r w:rsidR="0091377A" w:rsidRPr="00446129">
        <w:rPr>
          <w:b/>
          <w:bCs/>
          <w:iCs/>
          <w:noProof/>
          <w:u w:val="single"/>
        </w:rPr>
        <w:t>What has been done? (</w:t>
      </w:r>
      <w:r w:rsidR="008C6241" w:rsidRPr="00446129">
        <w:rPr>
          <w:b/>
          <w:bCs/>
          <w:iCs/>
          <w:noProof/>
          <w:u w:val="single"/>
        </w:rPr>
        <w:t>The r</w:t>
      </w:r>
      <w:proofErr w:type="spellStart"/>
      <w:r w:rsidR="008C6241" w:rsidRPr="00446129">
        <w:rPr>
          <w:b/>
          <w:bCs/>
          <w:iCs/>
          <w:u w:val="single"/>
        </w:rPr>
        <w:t>igor</w:t>
      </w:r>
      <w:proofErr w:type="spellEnd"/>
      <w:r w:rsidR="008C6241" w:rsidRPr="00446129">
        <w:rPr>
          <w:b/>
          <w:bCs/>
          <w:iCs/>
          <w:u w:val="single"/>
        </w:rPr>
        <w:t xml:space="preserve"> of </w:t>
      </w:r>
      <w:r w:rsidR="007F76D6" w:rsidRPr="00446129">
        <w:rPr>
          <w:b/>
          <w:bCs/>
          <w:iCs/>
          <w:u w:val="single"/>
        </w:rPr>
        <w:t>prior research</w:t>
      </w:r>
      <w:r w:rsidR="0091377A" w:rsidRPr="00D25ACA">
        <w:rPr>
          <w:b/>
          <w:bCs/>
          <w:iCs/>
          <w:u w:val="single"/>
        </w:rPr>
        <w:t>)</w:t>
      </w:r>
      <w:r w:rsidR="00B44A3B" w:rsidRPr="00D25ACA">
        <w:rPr>
          <w:iCs/>
          <w:u w:val="single"/>
        </w:rPr>
        <w:t>.</w:t>
      </w:r>
      <w:r w:rsidR="00B44A3B" w:rsidRPr="00D25ACA">
        <w:rPr>
          <w:i/>
          <w:u w:val="single"/>
        </w:rPr>
        <w:t xml:space="preserve"> </w:t>
      </w:r>
      <w:bookmarkStart w:id="1" w:name="OLE_LINK31"/>
      <w:bookmarkStart w:id="2" w:name="OLE_LINK33"/>
      <w:r w:rsidR="00D25ACA" w:rsidRPr="00D25ACA">
        <w:rPr>
          <w:b/>
          <w:bCs/>
          <w:u w:val="single"/>
        </w:rPr>
        <w:t>W</w:t>
      </w:r>
      <w:r w:rsidR="00D25ACA" w:rsidRPr="00446129">
        <w:rPr>
          <w:b/>
          <w:bCs/>
          <w:u w:val="single"/>
        </w:rPr>
        <w:t xml:space="preserve">hat is the gap that remains and how do you </w:t>
      </w:r>
      <w:bookmarkStart w:id="3" w:name="_Hlk181609994"/>
      <w:r w:rsidR="00D25ACA" w:rsidRPr="00446129">
        <w:rPr>
          <w:b/>
          <w:bCs/>
          <w:u w:val="single"/>
        </w:rPr>
        <w:t>propose</w:t>
      </w:r>
      <w:bookmarkEnd w:id="3"/>
      <w:r w:rsidR="00D25ACA" w:rsidRPr="00446129">
        <w:rPr>
          <w:b/>
          <w:bCs/>
          <w:u w:val="single"/>
        </w:rPr>
        <w:t xml:space="preserve"> to address the gap?</w:t>
      </w:r>
      <w:r w:rsidR="00D25ACA" w:rsidRPr="00446129">
        <w:t xml:space="preserve"> </w:t>
      </w:r>
      <w:r w:rsidR="007F76D6" w:rsidRPr="00446129">
        <w:t xml:space="preserve">Prior research </w:t>
      </w:r>
      <w:r w:rsidR="00FB54A1" w:rsidRPr="00446129">
        <w:rPr>
          <w:rFonts w:eastAsiaTheme="minorEastAsia"/>
          <w:lang w:eastAsia="zh-CN"/>
        </w:rPr>
        <w:t>on</w:t>
      </w:r>
      <w:r w:rsidR="00FB54A1" w:rsidRPr="00446129">
        <w:t xml:space="preserve"> canonical </w:t>
      </w:r>
      <w:r w:rsidR="007F76D6" w:rsidRPr="00446129">
        <w:rPr>
          <w:i/>
          <w:iCs/>
        </w:rPr>
        <w:t>Scn2a</w:t>
      </w:r>
      <w:r w:rsidR="007F76D6" w:rsidRPr="00446129">
        <w:t xml:space="preserve"> knockout mouse models revealed that homozygous</w:t>
      </w:r>
      <w:r w:rsidR="0052282C" w:rsidRPr="00446129">
        <w:t xml:space="preserve"> (HOM)</w:t>
      </w:r>
      <w:r w:rsidR="007F76D6" w:rsidRPr="00446129">
        <w:t xml:space="preserve"> null mice perish perinatally, while </w:t>
      </w:r>
      <w:r w:rsidR="007F76D6" w:rsidRPr="00650D4E">
        <w:rPr>
          <w:b/>
          <w:bCs/>
        </w:rPr>
        <w:t>heterozygous</w:t>
      </w:r>
      <w:r w:rsidR="0052282C" w:rsidRPr="00650D4E">
        <w:rPr>
          <w:b/>
          <w:bCs/>
        </w:rPr>
        <w:t xml:space="preserve"> (HET)</w:t>
      </w:r>
      <w:r w:rsidR="007F76D6" w:rsidRPr="00650D4E">
        <w:rPr>
          <w:b/>
          <w:bCs/>
        </w:rPr>
        <w:t xml:space="preserve"> mice exhibit no </w:t>
      </w:r>
      <w:r w:rsidR="00FB54A1" w:rsidRPr="00650D4E">
        <w:rPr>
          <w:rFonts w:eastAsiaTheme="minorEastAsia"/>
          <w:b/>
          <w:bCs/>
          <w:lang w:eastAsia="zh-CN"/>
        </w:rPr>
        <w:t>major</w:t>
      </w:r>
      <w:r w:rsidR="00FB54A1" w:rsidRPr="00650D4E">
        <w:rPr>
          <w:b/>
          <w:bCs/>
        </w:rPr>
        <w:t xml:space="preserve"> </w:t>
      </w:r>
      <w:r w:rsidR="007F76D6" w:rsidRPr="00650D4E">
        <w:rPr>
          <w:b/>
          <w:bCs/>
        </w:rPr>
        <w:t>social impairment</w:t>
      </w:r>
      <w:r w:rsidR="007F76D6" w:rsidRPr="0040243F">
        <w:rPr>
          <w:b/>
          <w:bCs/>
        </w:rPr>
        <w:t>s</w:t>
      </w:r>
      <w:r w:rsidR="00733F23" w:rsidRPr="00446129">
        <w:fldChar w:fldCharType="begin">
          <w:fldData xml:space="preserve">PEVuZE5vdGU+PENpdGU+PEF1dGhvcj5QbGFuZWxscy1DYXNlczwvQXV0aG9yPjxZZWFyPjIwMDA8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</w:fldData>
        </w:fldChar>
      </w:r>
      <w:r w:rsidR="001021AF">
        <w:instrText xml:space="preserve"> ADDIN EN.CITE </w:instrText>
      </w:r>
      <w:r w:rsidR="001021AF">
        <w:fldChar w:fldCharType="begin">
          <w:fldData xml:space="preserve">PEVuZE5vdGU+PENpdGU+PEF1dGhvcj5QbGFuZWxscy1DYXNlczwvQXV0aG9yPjxZZWFyPjIwMDA8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</w:fldData>
        </w:fldChar>
      </w:r>
      <w:r w:rsidR="001021AF">
        <w:instrText xml:space="preserve"> ADDIN EN.CITE.DATA </w:instrText>
      </w:r>
      <w:r w:rsidR="001021AF">
        <w:fldChar w:fldCharType="end"/>
      </w:r>
      <w:r w:rsidR="00733F23" w:rsidRPr="00446129">
        <w:fldChar w:fldCharType="separate"/>
      </w:r>
      <w:r w:rsidR="00A92D72" w:rsidRPr="00A92D72">
        <w:rPr>
          <w:noProof/>
          <w:vertAlign w:val="superscript"/>
        </w:rPr>
        <w:t>10-14</w:t>
      </w:r>
      <w:r w:rsidR="00733F23" w:rsidRPr="00446129">
        <w:fldChar w:fldCharType="end"/>
      </w:r>
      <w:r w:rsidR="007D5B85">
        <w:t>,</w:t>
      </w:r>
      <w:r w:rsidR="00733F23" w:rsidRPr="00446129">
        <w:t xml:space="preserve"> </w:t>
      </w:r>
      <w:bookmarkStart w:id="4" w:name="OLE_LINK24"/>
      <w:bookmarkStart w:id="5" w:name="OLE_LINK22"/>
      <w:bookmarkStart w:id="6" w:name="OLE_LINK23"/>
      <w:bookmarkEnd w:id="1"/>
      <w:r w:rsidR="007D5B85" w:rsidRPr="005501A5">
        <w:rPr>
          <w:b/>
          <w:bCs/>
        </w:rPr>
        <w:t xml:space="preserve">failing to replicate the autistic phenotypes seen in patients with </w:t>
      </w:r>
      <w:r w:rsidR="007D5B85" w:rsidRPr="005501A5">
        <w:rPr>
          <w:b/>
          <w:bCs/>
          <w:i/>
          <w:iCs/>
        </w:rPr>
        <w:t>SCN2A-HET</w:t>
      </w:r>
      <w:r w:rsidR="007D5B85" w:rsidRPr="005501A5">
        <w:rPr>
          <w:b/>
          <w:bCs/>
        </w:rPr>
        <w:t xml:space="preserve"> mutations</w:t>
      </w:r>
      <w:bookmarkEnd w:id="4"/>
      <w:bookmarkEnd w:id="5"/>
      <w:bookmarkEnd w:id="6"/>
      <w:r w:rsidR="0040243F" w:rsidRPr="0040243F">
        <w:t xml:space="preserve">, indicating a gap caused by species differences in neuronal </w:t>
      </w:r>
      <w:r w:rsidR="00B65E3D">
        <w:t>and circuit function</w:t>
      </w:r>
      <w:r w:rsidR="0040243F" w:rsidRPr="0040243F">
        <w:t xml:space="preserve"> and </w:t>
      </w:r>
      <w:r w:rsidR="00B65E3D">
        <w:t xml:space="preserve">underling </w:t>
      </w:r>
      <w:r w:rsidR="0040243F" w:rsidRPr="0040243F">
        <w:t>gene expression profiles.</w:t>
      </w:r>
      <w:r w:rsidR="0040243F">
        <w:t xml:space="preserve"> </w:t>
      </w:r>
      <w:r w:rsidR="00D25ACA" w:rsidRPr="000070D8">
        <w:rPr>
          <w:rFonts w:eastAsiaTheme="minorEastAsia"/>
          <w:lang w:eastAsia="zh-CN"/>
        </w:rPr>
        <w:t xml:space="preserve">To address </w:t>
      </w:r>
      <w:r w:rsidR="00B65E3D">
        <w:rPr>
          <w:rFonts w:eastAsiaTheme="minorEastAsia"/>
          <w:lang w:eastAsia="zh-CN"/>
        </w:rPr>
        <w:t>it</w:t>
      </w:r>
      <w:r w:rsidR="00D25ACA" w:rsidRPr="000070D8">
        <w:rPr>
          <w:rFonts w:eastAsiaTheme="minorEastAsia"/>
          <w:lang w:eastAsia="zh-CN"/>
        </w:rPr>
        <w:t>, I chose derived 3D human organoids/</w:t>
      </w:r>
      <w:proofErr w:type="spellStart"/>
      <w:r w:rsidR="00D25ACA" w:rsidRPr="000070D8">
        <w:rPr>
          <w:rFonts w:eastAsiaTheme="minorEastAsia"/>
          <w:lang w:eastAsia="zh-CN"/>
        </w:rPr>
        <w:t>assembloids</w:t>
      </w:r>
      <w:proofErr w:type="spellEnd"/>
      <w:r w:rsidR="00D25ACA" w:rsidRPr="000070D8">
        <w:rPr>
          <w:rFonts w:eastAsiaTheme="minorEastAsia"/>
          <w:lang w:eastAsia="zh-CN"/>
        </w:rPr>
        <w:t xml:space="preserve"> as a more relevant model.</w:t>
      </w:r>
      <w:r w:rsidR="007D5B85">
        <w:rPr>
          <w:rFonts w:eastAsiaTheme="minorEastAsia"/>
          <w:lang w:eastAsia="zh-CN"/>
        </w:rPr>
        <w:t xml:space="preserve"> </w:t>
      </w:r>
      <w:r w:rsidR="005501A5" w:rsidRPr="00650D4E">
        <w:rPr>
          <w:rFonts w:eastAsiaTheme="minorEastAsia"/>
          <w:lang w:eastAsia="zh-CN"/>
        </w:rPr>
        <w:t>3D organoids</w:t>
      </w:r>
      <w:r w:rsidR="005501A5">
        <w:rPr>
          <w:rFonts w:eastAsiaTheme="minorEastAsia"/>
          <w:lang w:eastAsia="zh-CN"/>
        </w:rPr>
        <w:fldChar w:fldCharType="begin"/>
      </w:r>
      <w:r w:rsidR="0040243F">
        <w:rPr>
          <w:rFonts w:eastAsiaTheme="minorEastAsia"/>
          <w:lang w:eastAsia="zh-CN"/>
        </w:rPr>
        <w:instrText xml:space="preserve"> ADDIN EN.CITE &lt;EndNote&gt;&lt;Cite&gt;&lt;Author&gt;Ho&lt;/Author&gt;&lt;Year&gt;2018&lt;/Year&gt;&lt;RecNum&gt;1311&lt;/RecNum&gt;&lt;DisplayText&gt;&lt;style face="superscript"&gt;15,16&lt;/style&gt;&lt;/DisplayText&gt;&lt;record&gt;&lt;rec-number&gt;1311&lt;/rec-number&gt;&lt;foreign-keys&gt;&lt;key app="EN" db-id="wsawtvpd4pez5geraz8vea9qzaspsrtxzavx" timestamp="1730070890"&gt;1311&lt;/key&gt;&lt;/foreign-keys&gt;&lt;ref-type name="Journal Article"&gt;17&lt;/ref-type&gt;&lt;contributors&gt;&lt;authors&gt;&lt;author&gt;Ho, Beatrice Xuan&lt;/author&gt;&lt;author&gt;Pek, Nicole Min Qian&lt;/author&gt;&lt;author&gt;Soh, Boon-Seng&lt;/author&gt;&lt;/authors&gt;&lt;/contributors&gt;&lt;titles&gt;&lt;title&gt;Disease modeling using 3D organoids derived from human induced pluripotent stem cells&lt;/title&gt;&lt;secondary-title&gt;International journal of molecular sciences&lt;/secondary-title&gt;&lt;/titles&gt;&lt;periodical&gt;&lt;full-title&gt;International journal of molecular sciences&lt;/full-title&gt;&lt;/periodical&gt;&lt;pages&gt;936&lt;/pages&gt;&lt;volume&gt;19&lt;/volume&gt;&lt;number&gt;4&lt;/number&gt;&lt;dates&gt;&lt;year&gt;2018&lt;/year&gt;&lt;/dates&gt;&lt;isbn&gt;1422-0067&lt;/isbn&gt;&lt;urls&gt;&lt;/urls&gt;&lt;/record&gt;&lt;/Cite&gt;&lt;Cite&gt;&lt;Author&gt;Ren&lt;/Author&gt;&lt;Year&gt;2021&lt;/Year&gt;&lt;RecNum&gt;1312&lt;/RecNum&gt;&lt;record&gt;&lt;rec-number&gt;1312&lt;/rec-number&gt;&lt;foreign-keys&gt;&lt;key app="EN" db-id="wsawtvpd4pez5geraz8vea9qzaspsrtxzavx" timestamp="1730070935"&gt;1312&lt;/key&gt;&lt;/foreign-keys&gt;&lt;ref-type name="Journal Article"&gt;17&lt;/ref-type&gt;&lt;contributors&gt;&lt;authors&gt;&lt;author&gt;Ren, Ya&lt;/author&gt;&lt;author&gt;Yang, Xue&lt;/author&gt;&lt;author&gt;Ma, Zhengjiang&lt;/author&gt;&lt;author&gt;Sun, Xin&lt;/author&gt;&lt;author&gt;Zhang, Yuxin&lt;/author&gt;&lt;author&gt;Li, Wentao&lt;/author&gt;&lt;author&gt;Yang, Han&lt;/author&gt;&lt;author&gt;Qiang, Lei&lt;/author&gt;&lt;author&gt;Yang, Zezheng&lt;/author&gt;&lt;author&gt;Liu, Yihao&lt;/author&gt;&lt;/authors&gt;&lt;/contributors&gt;&lt;titles&gt;&lt;title&gt;Developments and opportunities for 3D bioprinted organoids&lt;/title&gt;&lt;secondary-title&gt;International Journal of Bioprinting&lt;/secondary-title&gt;&lt;/titles&gt;&lt;periodical&gt;&lt;full-title&gt;International Journal of Bioprinting&lt;/full-title&gt;&lt;/periodical&gt;&lt;volume&gt;7&lt;/volume&gt;&lt;number&gt;3&lt;/number&gt;&lt;dates&gt;&lt;year&gt;2021&lt;/year&gt;&lt;/dates&gt;&lt;urls&gt;&lt;/urls&gt;&lt;/record&gt;&lt;/Cite&gt;&lt;/EndNote&gt;</w:instrText>
      </w:r>
      <w:r w:rsidR="005501A5">
        <w:rPr>
          <w:rFonts w:eastAsiaTheme="minorEastAsia"/>
          <w:lang w:eastAsia="zh-CN"/>
        </w:rPr>
        <w:fldChar w:fldCharType="separate"/>
      </w:r>
      <w:r w:rsidR="0040243F" w:rsidRPr="0040243F">
        <w:rPr>
          <w:rFonts w:eastAsiaTheme="minorEastAsia"/>
          <w:noProof/>
          <w:vertAlign w:val="superscript"/>
          <w:lang w:eastAsia="zh-CN"/>
        </w:rPr>
        <w:t>15,16</w:t>
      </w:r>
      <w:r w:rsidR="005501A5">
        <w:rPr>
          <w:rFonts w:eastAsiaTheme="minorEastAsia"/>
          <w:lang w:eastAsia="zh-CN"/>
        </w:rPr>
        <w:fldChar w:fldCharType="end"/>
      </w:r>
      <w:r w:rsidR="005501A5" w:rsidRPr="00650D4E">
        <w:rPr>
          <w:rFonts w:eastAsiaTheme="minorEastAsia"/>
          <w:lang w:eastAsia="zh-CN"/>
        </w:rPr>
        <w:t xml:space="preserve"> </w:t>
      </w:r>
      <w:r w:rsidR="005501A5" w:rsidRPr="00D25ACA">
        <w:rPr>
          <w:rFonts w:eastAsiaTheme="minorEastAsia"/>
          <w:lang w:eastAsia="zh-CN"/>
        </w:rPr>
        <w:t xml:space="preserve">offer superior structural complexity, network maturity, and microenvironments, </w:t>
      </w:r>
      <w:r w:rsidR="005501A5">
        <w:rPr>
          <w:rFonts w:eastAsiaTheme="minorEastAsia"/>
          <w:lang w:eastAsia="zh-CN"/>
        </w:rPr>
        <w:t xml:space="preserve">unlike </w:t>
      </w:r>
      <w:r w:rsidR="005501A5" w:rsidRPr="005501A5">
        <w:rPr>
          <w:rFonts w:eastAsiaTheme="minorEastAsia"/>
          <w:lang w:eastAsia="zh-CN"/>
        </w:rPr>
        <w:t>2D</w:t>
      </w:r>
      <w:r w:rsidR="0017372D" w:rsidRPr="0017372D">
        <w:rPr>
          <w:rFonts w:eastAsiaTheme="minorEastAsia"/>
          <w:lang w:eastAsia="zh-CN"/>
        </w:rPr>
        <w:t xml:space="preserve"> models</w:t>
      </w:r>
      <w:r w:rsidR="005501A5">
        <w:rPr>
          <w:rFonts w:eastAsiaTheme="minorEastAsia"/>
          <w:lang w:eastAsia="zh-CN"/>
        </w:rPr>
        <w:t>,</w:t>
      </w:r>
      <w:r w:rsidR="0017372D" w:rsidRPr="0017372D">
        <w:rPr>
          <w:rFonts w:eastAsiaTheme="minorEastAsia"/>
          <w:lang w:eastAsia="zh-CN"/>
        </w:rPr>
        <w:t xml:space="preserve"> </w:t>
      </w:r>
      <w:r w:rsidR="005501A5">
        <w:rPr>
          <w:rFonts w:eastAsiaTheme="minorEastAsia"/>
          <w:lang w:eastAsia="zh-CN"/>
        </w:rPr>
        <w:t xml:space="preserve">which </w:t>
      </w:r>
      <w:r w:rsidR="0017372D" w:rsidRPr="0017372D">
        <w:rPr>
          <w:rFonts w:eastAsiaTheme="minorEastAsia"/>
          <w:lang w:eastAsia="zh-CN"/>
        </w:rPr>
        <w:t>are limited by immature synaptic development</w:t>
      </w:r>
      <w:r w:rsidR="0017372D" w:rsidRPr="00446129">
        <w:fldChar w:fldCharType="begin">
          <w:fldData xml:space="preserve">PEVuZE5vdGU+PENpdGU+PEF1dGhvcj5Ccm93bjwvQXV0aG9yPjxZZWFyPjIwMjE8L1llYXI+PFJl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==
</w:fldData>
        </w:fldChar>
      </w:r>
      <w:r w:rsidR="0040243F">
        <w:instrText xml:space="preserve"> ADDIN EN.CITE </w:instrText>
      </w:r>
      <w:r w:rsidR="0040243F">
        <w:fldChar w:fldCharType="begin">
          <w:fldData xml:space="preserve">PEVuZE5vdGU+PENpdGU+PEF1dGhvcj5Ccm93bjwvQXV0aG9yPjxZZWFyPjIwMjE8L1llYXI+PFJl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==
</w:fldData>
        </w:fldChar>
      </w:r>
      <w:r w:rsidR="0040243F">
        <w:instrText xml:space="preserve"> ADDIN EN.CITE.DATA </w:instrText>
      </w:r>
      <w:r w:rsidR="0040243F">
        <w:fldChar w:fldCharType="end"/>
      </w:r>
      <w:r w:rsidR="0017372D" w:rsidRPr="00446129">
        <w:fldChar w:fldCharType="separate"/>
      </w:r>
      <w:r w:rsidR="0040243F" w:rsidRPr="0040243F">
        <w:rPr>
          <w:noProof/>
          <w:vertAlign w:val="superscript"/>
        </w:rPr>
        <w:t>17,18</w:t>
      </w:r>
      <w:r w:rsidR="0017372D" w:rsidRPr="00446129">
        <w:fldChar w:fldCharType="end"/>
      </w:r>
      <w:r w:rsidR="00650D4E" w:rsidRPr="00650D4E">
        <w:rPr>
          <w:rFonts w:eastAsiaTheme="minorEastAsia"/>
          <w:lang w:eastAsia="zh-CN"/>
        </w:rPr>
        <w:t xml:space="preserve">. </w:t>
      </w:r>
      <w:bookmarkEnd w:id="2"/>
      <w:r w:rsidR="00FF5E11">
        <w:rPr>
          <w:rFonts w:eastAsiaTheme="minorEastAsia"/>
          <w:lang w:eastAsia="zh-CN"/>
        </w:rPr>
        <w:t xml:space="preserve"> </w:t>
      </w:r>
      <w:r w:rsidR="00E318EE" w:rsidRPr="00C15C9D">
        <w:t>Thus</w:t>
      </w:r>
      <w:r w:rsidR="00C83368" w:rsidRPr="00C15C9D">
        <w:t xml:space="preserve">, </w:t>
      </w:r>
      <w:r w:rsidR="005501A5" w:rsidRPr="00C15C9D">
        <w:t>my aim 1 is to</w:t>
      </w:r>
      <w:r w:rsidR="00C83368" w:rsidRPr="00C15C9D">
        <w:t xml:space="preserve"> </w:t>
      </w:r>
      <w:r w:rsidR="005501A5" w:rsidRPr="00C15C9D">
        <w:t>study</w:t>
      </w:r>
      <w:r w:rsidR="00E13BF2" w:rsidRPr="00C15C9D">
        <w:t xml:space="preserve"> how</w:t>
      </w:r>
      <w:r w:rsidR="00C83368" w:rsidRPr="00C15C9D">
        <w:t xml:space="preserve"> </w:t>
      </w:r>
      <w:r w:rsidR="00C83368" w:rsidRPr="00C15C9D">
        <w:rPr>
          <w:i/>
          <w:iCs/>
        </w:rPr>
        <w:t>SCN2A</w:t>
      </w:r>
      <w:r w:rsidR="00C83368" w:rsidRPr="00C15C9D">
        <w:t xml:space="preserve"> deficien</w:t>
      </w:r>
      <w:r w:rsidR="00E13BF2" w:rsidRPr="00C15C9D">
        <w:t>cy</w:t>
      </w:r>
      <w:r w:rsidR="00C83368" w:rsidRPr="00C15C9D">
        <w:t xml:space="preserve"> impact</w:t>
      </w:r>
      <w:r w:rsidR="00300C3E" w:rsidRPr="00C15C9D">
        <w:t>s</w:t>
      </w:r>
      <w:r w:rsidR="00C83368" w:rsidRPr="00C15C9D">
        <w:t xml:space="preserve"> neuronal function in the </w:t>
      </w:r>
      <w:r w:rsidR="00017754" w:rsidRPr="00C15C9D">
        <w:t xml:space="preserve">3D </w:t>
      </w:r>
      <w:r w:rsidR="00C83368" w:rsidRPr="00C15C9D">
        <w:t xml:space="preserve">human </w:t>
      </w:r>
      <w:r w:rsidR="00E318EE" w:rsidRPr="00C15C9D">
        <w:t>organoids</w:t>
      </w:r>
      <w:r w:rsidR="00C83368" w:rsidRPr="00446129">
        <w:rPr>
          <w:b/>
          <w:bCs/>
        </w:rPr>
        <w:t>.</w:t>
      </w:r>
      <w:r w:rsidR="00613A23" w:rsidRPr="00446129">
        <w:rPr>
          <w:b/>
          <w:bCs/>
        </w:rPr>
        <w:t xml:space="preserve"> </w:t>
      </w:r>
      <w:r w:rsidR="00FF5E11" w:rsidRPr="00FF5E11">
        <w:t xml:space="preserve">Research shows that </w:t>
      </w:r>
      <w:r w:rsidR="00FF5E11" w:rsidRPr="0011169C">
        <w:t>cortico-striatal projections</w:t>
      </w:r>
      <w:r w:rsidR="00FF5E11" w:rsidRPr="00FF5E11">
        <w:t xml:space="preserve"> are disrupted in both </w:t>
      </w:r>
      <w:r w:rsidR="00FF5E11" w:rsidRPr="0011169C">
        <w:t>experimental ASD models and individuals with ASD</w:t>
      </w:r>
      <w:r w:rsidR="008A0733" w:rsidRPr="0011169C">
        <w:fldChar w:fldCharType="begin">
          <w:fldData xml:space="preserve">PEVuZE5vdGU+PENpdGU+PEF1dGhvcj5TaGVwaGVyZDwvQXV0aG9yPjxZZWFyPjIwMTM8L1llYXI+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</w:fldData>
        </w:fldChar>
      </w:r>
      <w:r w:rsidR="0040243F">
        <w:instrText xml:space="preserve"> ADDIN EN.CITE </w:instrText>
      </w:r>
      <w:r w:rsidR="0040243F">
        <w:fldChar w:fldCharType="begin">
          <w:fldData xml:space="preserve">PEVuZE5vdGU+PENpdGU+PEF1dGhvcj5TaGVwaGVyZDwvQXV0aG9yPjxZZWFyPjIwMTM8L1llYXI+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</w:fldData>
        </w:fldChar>
      </w:r>
      <w:r w:rsidR="0040243F">
        <w:instrText xml:space="preserve"> ADDIN EN.CITE.DATA </w:instrText>
      </w:r>
      <w:r w:rsidR="0040243F">
        <w:fldChar w:fldCharType="end"/>
      </w:r>
      <w:r w:rsidR="008A0733" w:rsidRPr="0011169C">
        <w:fldChar w:fldCharType="separate"/>
      </w:r>
      <w:r w:rsidR="0040243F" w:rsidRPr="0040243F">
        <w:rPr>
          <w:noProof/>
          <w:vertAlign w:val="superscript"/>
        </w:rPr>
        <w:t>6,8,19-22</w:t>
      </w:r>
      <w:r w:rsidR="008A0733" w:rsidRPr="0011169C">
        <w:fldChar w:fldCharType="end"/>
      </w:r>
      <w:r w:rsidR="00FF5E11" w:rsidRPr="00FF5E11">
        <w:t>. Imaging studies reveal mixed findings</w:t>
      </w:r>
      <w:r w:rsidR="00B65E3D">
        <w:t xml:space="preserve"> in </w:t>
      </w:r>
      <w:r w:rsidR="00B65E3D" w:rsidRPr="00B65E3D">
        <w:t>rodent models</w:t>
      </w:r>
      <w:r w:rsidR="00FF5E11" w:rsidRPr="00FF5E11">
        <w:t>, with both hyper- and hypo-connectivity reported across different brain regions</w:t>
      </w:r>
      <w:r w:rsidR="00FC7A70">
        <w:fldChar w:fldCharType="begin">
          <w:fldData xml:space="preserve">PEVuZE5vdGU+PENpdGU+PEF1dGhvcj5TaGVwaGVyZDwvQXV0aG9yPjxZZWFyPjIwMTM8L1llYXI+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</w:fldData>
        </w:fldChar>
      </w:r>
      <w:r w:rsidR="0040243F">
        <w:instrText xml:space="preserve"> ADDIN EN.CITE </w:instrText>
      </w:r>
      <w:r w:rsidR="0040243F">
        <w:fldChar w:fldCharType="begin">
          <w:fldData xml:space="preserve">PEVuZE5vdGU+PENpdGU+PEF1dGhvcj5TaGVwaGVyZDwvQXV0aG9yPjxZZWFyPjIwMTM8L1llYXI+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</w:fldData>
        </w:fldChar>
      </w:r>
      <w:r w:rsidR="0040243F">
        <w:instrText xml:space="preserve"> ADDIN EN.CITE.DATA </w:instrText>
      </w:r>
      <w:r w:rsidR="0040243F">
        <w:fldChar w:fldCharType="end"/>
      </w:r>
      <w:r w:rsidR="00FC7A70">
        <w:fldChar w:fldCharType="separate"/>
      </w:r>
      <w:r w:rsidR="0040243F" w:rsidRPr="0040243F">
        <w:rPr>
          <w:noProof/>
          <w:vertAlign w:val="superscript"/>
        </w:rPr>
        <w:t>8,19</w:t>
      </w:r>
      <w:r w:rsidR="00FC7A70">
        <w:fldChar w:fldCharType="end"/>
      </w:r>
      <w:r w:rsidR="00021094">
        <w:t xml:space="preserve">. </w:t>
      </w:r>
      <w:r w:rsidR="00FF5E11" w:rsidRPr="00FF5E11">
        <w:t xml:space="preserve">However, most cellular-level studies in </w:t>
      </w:r>
      <w:r w:rsidR="00FF5E11" w:rsidRPr="0011169C">
        <w:t>rodent models indicate that cortico-striatal projections tend to be depressed in ASD</w:t>
      </w:r>
      <w:r w:rsidR="008A0733" w:rsidRPr="0011169C">
        <w:fldChar w:fldCharType="begin">
          <w:fldData xml:space="preserve">PEVuZE5vdGU+PENpdGU+PEF1dGhvcj5TaGVwaGVyZDwvQXV0aG9yPjxZZWFyPjIwMTM8L1llYXI+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</w:fldData>
        </w:fldChar>
      </w:r>
      <w:r w:rsidR="0040243F">
        <w:instrText xml:space="preserve"> ADDIN EN.CITE </w:instrText>
      </w:r>
      <w:r w:rsidR="0040243F">
        <w:fldChar w:fldCharType="begin">
          <w:fldData xml:space="preserve">PEVuZE5vdGU+PENpdGU+PEF1dGhvcj5TaGVwaGVyZDwvQXV0aG9yPjxZZWFyPjIwMTM8L1llYXI+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</w:fldData>
        </w:fldChar>
      </w:r>
      <w:r w:rsidR="0040243F">
        <w:instrText xml:space="preserve"> ADDIN EN.CITE.DATA </w:instrText>
      </w:r>
      <w:r w:rsidR="0040243F">
        <w:fldChar w:fldCharType="end"/>
      </w:r>
      <w:r w:rsidR="008A0733" w:rsidRPr="0011169C">
        <w:fldChar w:fldCharType="separate"/>
      </w:r>
      <w:r w:rsidR="0040243F" w:rsidRPr="0040243F">
        <w:rPr>
          <w:noProof/>
          <w:vertAlign w:val="superscript"/>
        </w:rPr>
        <w:t>6,19</w:t>
      </w:r>
      <w:r w:rsidR="008A0733" w:rsidRPr="0011169C">
        <w:fldChar w:fldCharType="end"/>
      </w:r>
      <w:r w:rsidR="00021094" w:rsidRPr="0011169C">
        <w:t xml:space="preserve"> </w:t>
      </w:r>
      <w:r w:rsidR="008A0733" w:rsidRPr="0011169C">
        <w:fldChar w:fldCharType="begin">
          <w:fldData xml:space="preserve">PEVuZE5vdGU+PENpdGU+PEF1dGhvcj5MZWlzbWFuPC9BdXRob3I+PFllYXI+MjAyMzwvWWVhcj48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</w:fldData>
        </w:fldChar>
      </w:r>
      <w:r w:rsidR="0040243F">
        <w:instrText xml:space="preserve"> ADDIN EN.CITE </w:instrText>
      </w:r>
      <w:r w:rsidR="0040243F">
        <w:fldChar w:fldCharType="begin">
          <w:fldData xml:space="preserve">PEVuZE5vdGU+PENpdGU+PEF1dGhvcj5MZWlzbWFuPC9BdXRob3I+PFllYXI+MjAyMzwvWWVhcj48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</w:fldData>
        </w:fldChar>
      </w:r>
      <w:r w:rsidR="0040243F">
        <w:instrText xml:space="preserve"> ADDIN EN.CITE.DATA </w:instrText>
      </w:r>
      <w:r w:rsidR="0040243F">
        <w:fldChar w:fldCharType="end"/>
      </w:r>
      <w:r w:rsidR="008A0733" w:rsidRPr="0011169C">
        <w:fldChar w:fldCharType="separate"/>
      </w:r>
      <w:r w:rsidR="0040243F" w:rsidRPr="0040243F">
        <w:rPr>
          <w:noProof/>
          <w:vertAlign w:val="superscript"/>
        </w:rPr>
        <w:t>8,21</w:t>
      </w:r>
      <w:r w:rsidR="008A0733" w:rsidRPr="0011169C">
        <w:fldChar w:fldCharType="end"/>
      </w:r>
      <w:r w:rsidR="00FF5E11" w:rsidRPr="00FF5E11">
        <w:t>, suggesting impaired communication between the cortex and striatum contributes to autism-related behaviors. These mixed findings highlight the complexity of connectivity changes in ASD and underscore the need for further investigation.</w:t>
      </w:r>
      <w:bookmarkStart w:id="7" w:name="OLE_LINK30"/>
      <w:r w:rsidR="00FF5E11" w:rsidRPr="00FF5E11">
        <w:t xml:space="preserve"> </w:t>
      </w:r>
      <w:r w:rsidR="00FF5E11" w:rsidRPr="00446129">
        <w:t xml:space="preserve">To address this, I created </w:t>
      </w:r>
      <w:r w:rsidR="00587F0D">
        <w:t xml:space="preserve">human cortical-striatal </w:t>
      </w:r>
      <w:r w:rsidR="00FF5E11" w:rsidRPr="00446129">
        <w:t>'</w:t>
      </w:r>
      <w:proofErr w:type="spellStart"/>
      <w:r w:rsidR="00FF5E11" w:rsidRPr="00446129">
        <w:t>assembloids</w:t>
      </w:r>
      <w:proofErr w:type="spellEnd"/>
      <w:r w:rsidR="00FF5E11" w:rsidRPr="00446129">
        <w:t xml:space="preserve">' </w:t>
      </w:r>
      <w:r w:rsidR="00587F0D" w:rsidRPr="00587F0D">
        <w:rPr>
          <w:i/>
          <w:iCs/>
        </w:rPr>
        <w:t>in vitro</w:t>
      </w:r>
      <w:r w:rsidR="00587F0D">
        <w:t xml:space="preserve"> to </w:t>
      </w:r>
      <w:r w:rsidR="00FF5E11" w:rsidRPr="00446129">
        <w:t xml:space="preserve">model </w:t>
      </w:r>
      <w:r w:rsidR="00FF5E11" w:rsidRPr="00446129">
        <w:rPr>
          <w:rFonts w:eastAsiaTheme="minorEastAsia"/>
          <w:lang w:eastAsia="zh-CN"/>
        </w:rPr>
        <w:t xml:space="preserve">the </w:t>
      </w:r>
      <w:r w:rsidR="00FF5E11" w:rsidRPr="00446129">
        <w:t>key circuit</w:t>
      </w:r>
      <w:r w:rsidR="00FF5E11">
        <w:t>ry</w:t>
      </w:r>
      <w:r w:rsidR="00FF5E11" w:rsidRPr="00446129">
        <w:t xml:space="preserve"> involved in ASD</w:t>
      </w:r>
      <w:r w:rsidR="00FF5E11" w:rsidRPr="00446129">
        <w:fldChar w:fldCharType="begin">
          <w:fldData xml:space="preserve">PEVuZE5vdGU+PENpdGU+PEF1dGhvcj5TY290dC1WYW4gWmVlbGFuZDwvQXV0aG9yPjxZZWFyPjIw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</w:fldData>
        </w:fldChar>
      </w:r>
      <w:r w:rsidR="0040243F">
        <w:instrText xml:space="preserve"> ADDIN EN.CITE </w:instrText>
      </w:r>
      <w:r w:rsidR="0040243F">
        <w:fldChar w:fldCharType="begin">
          <w:fldData xml:space="preserve">PEVuZE5vdGU+PENpdGU+PEF1dGhvcj5TY290dC1WYW4gWmVlbGFuZDwvQXV0aG9yPjxZZWFyPjIw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</w:fldData>
        </w:fldChar>
      </w:r>
      <w:r w:rsidR="0040243F">
        <w:instrText xml:space="preserve"> ADDIN EN.CITE.DATA </w:instrText>
      </w:r>
      <w:r w:rsidR="0040243F">
        <w:fldChar w:fldCharType="end"/>
      </w:r>
      <w:r w:rsidR="00FF5E11" w:rsidRPr="00446129">
        <w:fldChar w:fldCharType="separate"/>
      </w:r>
      <w:r w:rsidR="0040243F" w:rsidRPr="0040243F">
        <w:rPr>
          <w:noProof/>
          <w:vertAlign w:val="superscript"/>
        </w:rPr>
        <w:t>23-26</w:t>
      </w:r>
      <w:r w:rsidR="00FF5E11" w:rsidRPr="00446129">
        <w:fldChar w:fldCharType="end"/>
      </w:r>
      <w:r w:rsidR="00FF5E11" w:rsidRPr="00446129">
        <w:t xml:space="preserve"> and examine how </w:t>
      </w:r>
      <w:r w:rsidR="00FF5E11" w:rsidRPr="00446129">
        <w:rPr>
          <w:i/>
          <w:iCs/>
        </w:rPr>
        <w:t>SCN2A</w:t>
      </w:r>
      <w:r w:rsidR="00FF5E11" w:rsidRPr="00446129">
        <w:t xml:space="preserve"> deficiency impairs the key circuitry.</w:t>
      </w:r>
      <w:bookmarkStart w:id="8" w:name="_Hlk157866828"/>
      <w:bookmarkEnd w:id="7"/>
      <w:r w:rsidR="00863506">
        <w:t xml:space="preserve"> </w:t>
      </w:r>
      <w:r w:rsidR="00E61B3C" w:rsidRPr="0011169C">
        <w:rPr>
          <w:b/>
          <w:bCs/>
        </w:rPr>
        <w:t xml:space="preserve">My </w:t>
      </w:r>
      <w:r w:rsidR="00E61B3C" w:rsidRPr="0011169C">
        <w:rPr>
          <w:b/>
          <w:bCs/>
          <w:u w:val="single"/>
        </w:rPr>
        <w:t>central hypothesis</w:t>
      </w:r>
      <w:r w:rsidR="00E61B3C" w:rsidRPr="0011169C">
        <w:rPr>
          <w:b/>
          <w:bCs/>
        </w:rPr>
        <w:t xml:space="preserve"> is </w:t>
      </w:r>
      <w:bookmarkStart w:id="9" w:name="_Hlk153635559"/>
      <w:r w:rsidR="00E61B3C" w:rsidRPr="0011169C">
        <w:rPr>
          <w:b/>
          <w:bCs/>
        </w:rPr>
        <w:t xml:space="preserve">that </w:t>
      </w:r>
      <w:r w:rsidR="0085647D" w:rsidRPr="0011169C">
        <w:rPr>
          <w:b/>
          <w:bCs/>
          <w:i/>
          <w:iCs/>
        </w:rPr>
        <w:t xml:space="preserve">SCN2A deficiency leads to a pathogenic cascade from intrinsic neuronal hyperexcitability to impaired axon </w:t>
      </w:r>
      <w:r w:rsidR="0011169C" w:rsidRPr="0011169C">
        <w:rPr>
          <w:b/>
          <w:bCs/>
          <w:i/>
          <w:iCs/>
        </w:rPr>
        <w:t>projections and</w:t>
      </w:r>
      <w:r w:rsidR="0085647D" w:rsidRPr="0011169C">
        <w:rPr>
          <w:b/>
          <w:bCs/>
          <w:i/>
          <w:iCs/>
        </w:rPr>
        <w:t xml:space="preserve"> decreased synaptic functions that produce an ASD</w:t>
      </w:r>
      <w:r w:rsidR="00715FC5" w:rsidRPr="0011169C">
        <w:rPr>
          <w:b/>
          <w:bCs/>
          <w:i/>
          <w:iCs/>
        </w:rPr>
        <w:t>-</w:t>
      </w:r>
      <w:r w:rsidR="0085647D" w:rsidRPr="0011169C">
        <w:rPr>
          <w:b/>
          <w:bCs/>
          <w:i/>
          <w:iCs/>
        </w:rPr>
        <w:t xml:space="preserve">relevant deficit in brain </w:t>
      </w:r>
      <w:r w:rsidR="00606C54" w:rsidRPr="0011169C">
        <w:rPr>
          <w:b/>
          <w:bCs/>
          <w:i/>
          <w:iCs/>
        </w:rPr>
        <w:t xml:space="preserve">cortico-striatal </w:t>
      </w:r>
      <w:r w:rsidR="0085647D" w:rsidRPr="0011169C">
        <w:rPr>
          <w:b/>
          <w:bCs/>
          <w:i/>
          <w:iCs/>
        </w:rPr>
        <w:t>circuits</w:t>
      </w:r>
      <w:bookmarkEnd w:id="9"/>
      <w:r>
        <w:rPr>
          <w:b/>
          <w:bCs/>
          <w:i/>
          <w:iCs/>
        </w:rPr>
        <w:t xml:space="preserve"> (Fig. 1).</w:t>
      </w:r>
      <w:r w:rsidRPr="001B37A6">
        <w:rPr>
          <w:rStyle w:val="Strong"/>
        </w:rPr>
        <w:t xml:space="preserve"> </w:t>
      </w:r>
      <w:r>
        <w:rPr>
          <w:rStyle w:val="Strong"/>
        </w:rPr>
        <w:t xml:space="preserve">Figure </w:t>
      </w:r>
      <w:r w:rsidRPr="00254159">
        <w:rPr>
          <w:rStyle w:val="Strong"/>
        </w:rPr>
        <w:t>1</w:t>
      </w:r>
      <w:r w:rsidRPr="00254159">
        <w:t xml:space="preserve"> illustrates the proposed mechanism for studying </w:t>
      </w:r>
      <w:r w:rsidRPr="00254159">
        <w:rPr>
          <w:i/>
          <w:iCs/>
        </w:rPr>
        <w:t>SCN2A</w:t>
      </w:r>
      <w:r w:rsidRPr="00254159">
        <w:t xml:space="preserve"> in the </w:t>
      </w:r>
      <w:r w:rsidRPr="00254159">
        <w:rPr>
          <w:rStyle w:val="Strong"/>
          <w:b w:val="0"/>
          <w:bCs w:val="0"/>
        </w:rPr>
        <w:t>cortical-striatal circuitry</w:t>
      </w:r>
      <w:r w:rsidRPr="00254159">
        <w:t xml:space="preserve">. In early development, </w:t>
      </w:r>
      <w:r w:rsidRPr="00254159">
        <w:rPr>
          <w:rStyle w:val="Strong"/>
          <w:b w:val="0"/>
          <w:bCs w:val="0"/>
        </w:rPr>
        <w:t>Na</w:t>
      </w:r>
      <w:r w:rsidRPr="00254159">
        <w:rPr>
          <w:rStyle w:val="Strong"/>
          <w:b w:val="0"/>
          <w:bCs w:val="0"/>
          <w:vertAlign w:val="subscript"/>
        </w:rPr>
        <w:t>V</w:t>
      </w:r>
      <w:r w:rsidRPr="00254159">
        <w:rPr>
          <w:rStyle w:val="Strong"/>
          <w:b w:val="0"/>
          <w:bCs w:val="0"/>
        </w:rPr>
        <w:t>1.2</w:t>
      </w:r>
      <w:r w:rsidRPr="00254159">
        <w:t xml:space="preserve"> is present in </w:t>
      </w:r>
      <w:r w:rsidRPr="00254159">
        <w:rPr>
          <w:rStyle w:val="Strong"/>
          <w:b w:val="0"/>
          <w:bCs w:val="0"/>
        </w:rPr>
        <w:t xml:space="preserve">axons and </w:t>
      </w:r>
      <w:proofErr w:type="gramStart"/>
      <w:r w:rsidRPr="00254159">
        <w:rPr>
          <w:rStyle w:val="Strong"/>
          <w:b w:val="0"/>
          <w:bCs w:val="0"/>
        </w:rPr>
        <w:t>axon</w:t>
      </w:r>
      <w:proofErr w:type="gramEnd"/>
      <w:r w:rsidRPr="00254159">
        <w:rPr>
          <w:rStyle w:val="Strong"/>
          <w:b w:val="0"/>
          <w:bCs w:val="0"/>
        </w:rPr>
        <w:t xml:space="preserve"> initial segments (AIS)</w:t>
      </w:r>
      <w:r w:rsidRPr="00254159">
        <w:t xml:space="preserve">, where it plays a crucial role in </w:t>
      </w:r>
      <w:r w:rsidRPr="00254159">
        <w:rPr>
          <w:rStyle w:val="Strong"/>
          <w:b w:val="0"/>
          <w:bCs w:val="0"/>
        </w:rPr>
        <w:t>initiating and propagating action potentials</w:t>
      </w:r>
      <w:r w:rsidRPr="00254159">
        <w:rPr>
          <w:b/>
          <w:bCs/>
        </w:rPr>
        <w:fldChar w:fldCharType="begin">
          <w:fldData xml:space="preserve">PEVuZE5vdGU+PENpdGU+PEF1dGhvcj5IdTwvQXV0aG9yPjxZZWFyPjIwMDk8L1llYXI+PFJlY051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</w:fldData>
        </w:fldChar>
      </w:r>
      <w:r w:rsidR="00B66A14">
        <w:rPr>
          <w:b/>
          <w:bCs/>
        </w:rPr>
        <w:instrText xml:space="preserve"> ADDIN EN.CITE </w:instrText>
      </w:r>
      <w:r w:rsidR="00B66A14">
        <w:rPr>
          <w:b/>
          <w:bCs/>
        </w:rPr>
        <w:fldChar w:fldCharType="begin">
          <w:fldData xml:space="preserve">PEVuZE5vdGU+PENpdGU+PEF1dGhvcj5IdTwvQXV0aG9yPjxZZWFyPjIwMDk8L1llYXI+PFJlY051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</w:fldData>
        </w:fldChar>
      </w:r>
      <w:r w:rsidR="00B66A14">
        <w:rPr>
          <w:b/>
          <w:bCs/>
        </w:rPr>
        <w:instrText xml:space="preserve"> ADDIN EN.CITE.DATA </w:instrText>
      </w:r>
      <w:r w:rsidR="00B66A14">
        <w:rPr>
          <w:b/>
          <w:bCs/>
        </w:rPr>
      </w:r>
      <w:r w:rsidR="00B66A14">
        <w:rPr>
          <w:b/>
          <w:bCs/>
        </w:rPr>
        <w:fldChar w:fldCharType="end"/>
      </w:r>
      <w:r w:rsidRPr="00254159">
        <w:rPr>
          <w:b/>
          <w:bCs/>
        </w:rPr>
      </w:r>
      <w:r w:rsidRPr="00254159">
        <w:rPr>
          <w:b/>
          <w:bCs/>
        </w:rPr>
        <w:fldChar w:fldCharType="separate"/>
      </w:r>
      <w:r w:rsidR="00B66A14" w:rsidRPr="00B66A14">
        <w:rPr>
          <w:b/>
          <w:bCs/>
          <w:noProof/>
          <w:vertAlign w:val="superscript"/>
        </w:rPr>
        <w:t>27,28</w:t>
      </w:r>
      <w:r w:rsidRPr="00254159">
        <w:rPr>
          <w:b/>
          <w:bCs/>
        </w:rPr>
        <w:fldChar w:fldCharType="end"/>
      </w:r>
      <w:r w:rsidRPr="00254159">
        <w:t xml:space="preserve">. This led me to study: </w:t>
      </w:r>
      <w:r w:rsidRPr="00254159">
        <w:rPr>
          <w:b/>
          <w:bCs/>
        </w:rPr>
        <w:t>1)</w:t>
      </w:r>
      <w:r w:rsidRPr="00254159">
        <w:t xml:space="preserve"> measuring </w:t>
      </w:r>
      <w:r w:rsidRPr="00254159">
        <w:rPr>
          <w:rStyle w:val="Strong"/>
          <w:b w:val="0"/>
          <w:bCs w:val="0"/>
        </w:rPr>
        <w:t>intrinsic neuronal excitability</w:t>
      </w:r>
      <w:r w:rsidRPr="00254159">
        <w:t xml:space="preserve"> via action potentials and AIS length, and </w:t>
      </w:r>
      <w:r w:rsidRPr="00254159">
        <w:rPr>
          <w:b/>
          <w:bCs/>
        </w:rPr>
        <w:t>2)</w:t>
      </w:r>
      <w:r w:rsidRPr="00254159">
        <w:t xml:space="preserve"> analyzing </w:t>
      </w:r>
      <w:r w:rsidRPr="00254159">
        <w:rPr>
          <w:rStyle w:val="Strong"/>
          <w:b w:val="0"/>
          <w:bCs w:val="0"/>
        </w:rPr>
        <w:t>axon projections</w:t>
      </w:r>
      <w:r w:rsidRPr="00254159">
        <w:t xml:space="preserve"> within the </w:t>
      </w:r>
      <w:bookmarkStart w:id="10" w:name="_Hlk181442743"/>
      <w:r w:rsidRPr="00254159">
        <w:t>cortic</w:t>
      </w:r>
      <w:r>
        <w:t>o</w:t>
      </w:r>
      <w:r w:rsidRPr="00254159">
        <w:t>-striatal circuit</w:t>
      </w:r>
      <w:bookmarkEnd w:id="10"/>
      <w:r w:rsidRPr="00254159">
        <w:t>. In later stages, Na</w:t>
      </w:r>
      <w:r w:rsidRPr="00254159">
        <w:rPr>
          <w:vertAlign w:val="subscript"/>
        </w:rPr>
        <w:t>V</w:t>
      </w:r>
      <w:r w:rsidRPr="00254159">
        <w:t>1.2 expression shifts to soma and dendrites</w:t>
      </w:r>
      <w:r w:rsidRPr="00254159">
        <w:fldChar w:fldCharType="begin">
          <w:fldData xml:space="preserve">PEVuZE5vdGU+PENpdGU+PEF1dGhvcj5TcHJhdHQ8L0F1dGhvcj48WWVhcj4yMDE5PC9ZZWFyPjxS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</w:fldData>
        </w:fldChar>
      </w:r>
      <w:r w:rsidR="00B66A14">
        <w:instrText xml:space="preserve"> ADDIN EN.CITE </w:instrText>
      </w:r>
      <w:r w:rsidR="00B66A14">
        <w:fldChar w:fldCharType="begin">
          <w:fldData xml:space="preserve">PEVuZE5vdGU+PENpdGU+PEF1dGhvcj5TcHJhdHQ8L0F1dGhvcj48WWVhcj4yMDE5PC9ZZWFyPjxS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</w:fldData>
        </w:fldChar>
      </w:r>
      <w:r w:rsidR="00B66A14">
        <w:instrText xml:space="preserve"> ADDIN EN.CITE.DATA </w:instrText>
      </w:r>
      <w:r w:rsidR="00B66A14">
        <w:fldChar w:fldCharType="end"/>
      </w:r>
      <w:r w:rsidRPr="00254159">
        <w:fldChar w:fldCharType="separate"/>
      </w:r>
      <w:r w:rsidR="00B66A14" w:rsidRPr="00B66A14">
        <w:rPr>
          <w:noProof/>
          <w:vertAlign w:val="superscript"/>
        </w:rPr>
        <w:t>29,30</w:t>
      </w:r>
      <w:r w:rsidRPr="00254159">
        <w:fldChar w:fldCharType="end"/>
      </w:r>
      <w:r w:rsidRPr="00254159">
        <w:t xml:space="preserve">, leading to </w:t>
      </w:r>
      <w:r>
        <w:rPr>
          <w:b/>
          <w:bCs/>
        </w:rPr>
        <w:t>3</w:t>
      </w:r>
      <w:r w:rsidRPr="00254159">
        <w:rPr>
          <w:b/>
          <w:bCs/>
        </w:rPr>
        <w:t>)</w:t>
      </w:r>
      <w:r>
        <w:rPr>
          <w:b/>
          <w:bCs/>
        </w:rPr>
        <w:t xml:space="preserve"> </w:t>
      </w:r>
      <w:r w:rsidRPr="00254159">
        <w:t xml:space="preserve">an assessment of </w:t>
      </w:r>
      <w:r w:rsidRPr="00254159">
        <w:rPr>
          <w:rStyle w:val="Strong"/>
          <w:b w:val="0"/>
          <w:bCs w:val="0"/>
        </w:rPr>
        <w:t>network excitability</w:t>
      </w:r>
      <w:r w:rsidRPr="00254159">
        <w:t xml:space="preserve"> and </w:t>
      </w:r>
      <w:r w:rsidRPr="00254159">
        <w:rPr>
          <w:rStyle w:val="Strong"/>
          <w:b w:val="0"/>
          <w:bCs w:val="0"/>
        </w:rPr>
        <w:t>synaptic properties</w:t>
      </w:r>
      <w:r w:rsidRPr="00254159">
        <w:t>.</w:t>
      </w:r>
      <w:r>
        <w:t xml:space="preserve"> Additionally, </w:t>
      </w:r>
      <w:r w:rsidRPr="00254159">
        <w:t xml:space="preserve">I will use </w:t>
      </w:r>
      <w:r w:rsidRPr="00254159">
        <w:rPr>
          <w:rStyle w:val="Strong"/>
          <w:b w:val="0"/>
          <w:bCs w:val="0"/>
        </w:rPr>
        <w:t>chimeric brains</w:t>
      </w:r>
      <w:r w:rsidRPr="00254159">
        <w:t xml:space="preserve"> to investigate cortico-striatal circuit</w:t>
      </w:r>
      <w:r>
        <w:t xml:space="preserve">’s function </w:t>
      </w:r>
      <w:r w:rsidRPr="00254159">
        <w:t>associat</w:t>
      </w:r>
      <w:r>
        <w:t>ed</w:t>
      </w:r>
      <w:r w:rsidRPr="00254159">
        <w:t xml:space="preserve"> with autism-like behaviors</w:t>
      </w:r>
      <w:r>
        <w:t>.</w:t>
      </w:r>
      <w:r w:rsidRPr="00254159">
        <w:t xml:space="preserve"> </w:t>
      </w:r>
      <w:r>
        <w:rPr>
          <w:rStyle w:val="Strong"/>
        </w:rPr>
        <w:t>Figure 2</w:t>
      </w:r>
      <w:r>
        <w:t xml:space="preserve"> provides a detailed overview of the </w:t>
      </w:r>
      <w:r w:rsidRPr="001B37A6">
        <w:t>propose</w:t>
      </w:r>
      <w:r>
        <w:t>d</w:t>
      </w:r>
      <w:r w:rsidRPr="001B37A6">
        <w:t xml:space="preserve"> </w:t>
      </w:r>
      <w:r>
        <w:t>experimental design for this proposal.</w:t>
      </w:r>
    </w:p>
    <w:bookmarkEnd w:id="8"/>
    <w:p w14:paraId="34C13F55" w14:textId="0B262A87" w:rsidR="003F3C63" w:rsidRPr="00446129" w:rsidRDefault="0091377A" w:rsidP="0035415C">
      <w:pPr>
        <w:snapToGrid w:val="0"/>
        <w:jc w:val="both"/>
      </w:pPr>
      <w:r w:rsidRPr="00446129">
        <w:rPr>
          <w:b/>
          <w:bCs/>
          <w:u w:val="single"/>
        </w:rPr>
        <w:t>Potential Impact:</w:t>
      </w:r>
      <w:r w:rsidRPr="00446129">
        <w:rPr>
          <w:b/>
          <w:bCs/>
        </w:rPr>
        <w:t xml:space="preserve"> </w:t>
      </w:r>
      <w:r w:rsidR="00F04983" w:rsidRPr="00F04983">
        <w:t xml:space="preserve">(1) </w:t>
      </w:r>
      <w:r w:rsidR="00F04983" w:rsidRPr="006A0A53">
        <w:rPr>
          <w:b/>
          <w:bCs/>
          <w:i/>
          <w:iCs/>
        </w:rPr>
        <w:t>SCN2A</w:t>
      </w:r>
      <w:r w:rsidR="00F04983" w:rsidRPr="006A0A53">
        <w:rPr>
          <w:b/>
          <w:bCs/>
        </w:rPr>
        <w:t>-related ASD</w:t>
      </w:r>
      <w:r w:rsidR="00F04983" w:rsidRPr="00F04983">
        <w:t xml:space="preserve">: Studying </w:t>
      </w:r>
      <w:r w:rsidR="00F04983" w:rsidRPr="00ED58BB">
        <w:rPr>
          <w:i/>
          <w:iCs/>
        </w:rPr>
        <w:t>SCN2A</w:t>
      </w:r>
      <w:r w:rsidR="00F04983" w:rsidRPr="00F04983">
        <w:t xml:space="preserve"> deficiency, a leading monogenetic form of ASD, </w:t>
      </w:r>
      <w:r w:rsidR="00F04983" w:rsidRPr="00F04983">
        <w:lastRenderedPageBreak/>
        <w:t xml:space="preserve">offers new insights into autism mechanisms. (2) </w:t>
      </w:r>
      <w:r w:rsidR="00F04983" w:rsidRPr="006A0A53">
        <w:rPr>
          <w:b/>
          <w:bCs/>
        </w:rPr>
        <w:t>Brain circuitry</w:t>
      </w:r>
      <w:r w:rsidR="00F04983" w:rsidRPr="00F04983">
        <w:t xml:space="preserve">: By using human </w:t>
      </w:r>
      <w:proofErr w:type="spellStart"/>
      <w:r w:rsidR="00F04983" w:rsidRPr="00F04983">
        <w:t>assembloids</w:t>
      </w:r>
      <w:proofErr w:type="spellEnd"/>
      <w:r w:rsidR="00F04983" w:rsidRPr="00F04983">
        <w:t xml:space="preserve"> and chimeric brain models, </w:t>
      </w:r>
      <w:r w:rsidR="00715FC5">
        <w:t xml:space="preserve">I </w:t>
      </w:r>
      <w:r w:rsidR="00F04983" w:rsidRPr="00F04983">
        <w:t xml:space="preserve">deepen </w:t>
      </w:r>
      <w:r w:rsidR="00715FC5">
        <w:t xml:space="preserve">our </w:t>
      </w:r>
      <w:r w:rsidR="00F04983" w:rsidRPr="00F04983">
        <w:t xml:space="preserve">understanding of circuits underlying social behavior. (3) </w:t>
      </w:r>
      <w:r w:rsidR="00F04983" w:rsidRPr="006A0A53">
        <w:rPr>
          <w:b/>
          <w:bCs/>
        </w:rPr>
        <w:t>Clinical relevance</w:t>
      </w:r>
      <w:r w:rsidR="00F04983" w:rsidRPr="00F04983">
        <w:t xml:space="preserve">: </w:t>
      </w:r>
      <w:bookmarkStart w:id="11" w:name="OLE_LINK7"/>
      <w:r w:rsidR="00414D08">
        <w:t>compare with rodent</w:t>
      </w:r>
      <w:r w:rsidR="00414D08" w:rsidRPr="00414D08">
        <w:t xml:space="preserve"> models</w:t>
      </w:r>
      <w:r w:rsidR="00414D08">
        <w:t>, o</w:t>
      </w:r>
      <w:r w:rsidR="00414D08" w:rsidRPr="007D6875">
        <w:t>rganoids</w:t>
      </w:r>
      <w:r w:rsidR="00414D08">
        <w:t>/</w:t>
      </w:r>
      <w:proofErr w:type="spellStart"/>
      <w:r w:rsidR="00414D08" w:rsidRPr="007D6875">
        <w:t>assembloids</w:t>
      </w:r>
      <w:proofErr w:type="spellEnd"/>
      <w:r w:rsidR="00414D08">
        <w:t xml:space="preserve"> and chimeric models with </w:t>
      </w:r>
      <w:r w:rsidR="00414D08" w:rsidRPr="007D6875">
        <w:t>human biology</w:t>
      </w:r>
      <w:r w:rsidR="00414D08">
        <w:t xml:space="preserve"> unveil</w:t>
      </w:r>
      <w:r w:rsidR="00C86B3F">
        <w:t xml:space="preserve"> </w:t>
      </w:r>
      <w:r w:rsidR="009B579E" w:rsidRPr="009B579E">
        <w:t>the potential for identifying both convergent and divergent alterations</w:t>
      </w:r>
      <w:r w:rsidR="009B579E">
        <w:t>,</w:t>
      </w:r>
      <w:r w:rsidR="00C86B3F">
        <w:t xml:space="preserve"> </w:t>
      </w:r>
      <w:r w:rsidR="007D6875" w:rsidRPr="007D6875">
        <w:t>improv</w:t>
      </w:r>
      <w:r w:rsidR="00414D08">
        <w:t>ing</w:t>
      </w:r>
      <w:r w:rsidR="007D6875" w:rsidRPr="007D6875">
        <w:t xml:space="preserve"> </w:t>
      </w:r>
      <w:r w:rsidR="00715FC5">
        <w:t>the</w:t>
      </w:r>
      <w:r w:rsidR="00254159" w:rsidRPr="007D6875">
        <w:t xml:space="preserve"> </w:t>
      </w:r>
      <w:r w:rsidR="007D6875" w:rsidRPr="007D6875">
        <w:t>translational potential for autism treatment</w:t>
      </w:r>
      <w:r w:rsidR="003F3C63" w:rsidRPr="00446129">
        <w:t>.</w:t>
      </w:r>
    </w:p>
    <w:p w14:paraId="0C60D88F" w14:textId="3C7530F9" w:rsidR="00F30990" w:rsidRDefault="000E2924" w:rsidP="0035415C">
      <w:pPr>
        <w:pStyle w:val="Heading1"/>
        <w:tabs>
          <w:tab w:val="left" w:pos="460"/>
        </w:tabs>
        <w:ind w:left="0"/>
        <w:rPr>
          <w:rFonts w:eastAsia="Times New Roman"/>
          <w:lang w:eastAsia="zh-CN"/>
        </w:rPr>
      </w:pPr>
      <w:bookmarkStart w:id="12" w:name="OLE_LINK6"/>
      <w:bookmarkEnd w:id="11"/>
      <w:r w:rsidRPr="00446129">
        <w:t>2</w:t>
      </w:r>
      <w:r w:rsidRPr="00D82667">
        <w:t xml:space="preserve">. </w:t>
      </w:r>
      <w:r w:rsidR="007F5AA7" w:rsidRPr="00D82667">
        <w:t>Innovation</w:t>
      </w:r>
      <w:r w:rsidR="00F30990" w:rsidRPr="00F30990">
        <w:rPr>
          <w:rFonts w:eastAsia="Times New Roman"/>
          <w:lang w:eastAsia="zh-CN"/>
        </w:rPr>
        <w:t xml:space="preserve"> </w:t>
      </w:r>
    </w:p>
    <w:p w14:paraId="6E8C57DB" w14:textId="4960FFAA" w:rsidR="00D82667" w:rsidRPr="00F30990" w:rsidRDefault="00F30990" w:rsidP="00F30990">
      <w:pPr>
        <w:pStyle w:val="Heading1"/>
        <w:tabs>
          <w:tab w:val="left" w:pos="460"/>
        </w:tabs>
        <w:ind w:left="0"/>
        <w:rPr>
          <w:b w:val="0"/>
          <w:bCs w:val="0"/>
        </w:rPr>
      </w:pPr>
      <w:r w:rsidRPr="00F30990">
        <w:rPr>
          <w:rFonts w:eastAsia="Times New Roman"/>
          <w:b w:val="0"/>
          <w:bCs w:val="0"/>
          <w:lang w:eastAsia="zh-CN"/>
        </w:rPr>
        <w:t xml:space="preserve">My conceptually innovative study design, combined with novel technologies, enables us to generate rigorous, reproducible results to understand the cellular and circuit mechanisms underlying </w:t>
      </w:r>
      <w:r w:rsidRPr="00F30990">
        <w:rPr>
          <w:rFonts w:eastAsia="Times New Roman"/>
          <w:b w:val="0"/>
          <w:bCs w:val="0"/>
          <w:i/>
          <w:iCs/>
          <w:lang w:eastAsia="zh-CN"/>
        </w:rPr>
        <w:t>SCN2A</w:t>
      </w:r>
      <w:r w:rsidRPr="00F30990">
        <w:rPr>
          <w:rFonts w:eastAsia="Times New Roman"/>
          <w:b w:val="0"/>
          <w:bCs w:val="0"/>
          <w:lang w:eastAsia="zh-CN"/>
        </w:rPr>
        <w:t xml:space="preserve"> deficiency in a human context. Key innovations include </w:t>
      </w:r>
      <w:r w:rsidRPr="00C15C9D">
        <w:rPr>
          <w:rFonts w:eastAsia="Times New Roman"/>
          <w:lang w:eastAsia="zh-CN"/>
        </w:rPr>
        <w:t>1)</w:t>
      </w:r>
      <w:r w:rsidRPr="00F30990">
        <w:rPr>
          <w:rFonts w:eastAsia="Times New Roman"/>
          <w:b w:val="0"/>
          <w:bCs w:val="0"/>
          <w:lang w:eastAsia="zh-CN"/>
        </w:rPr>
        <w:t xml:space="preserve"> the use of human-context models (cortical and striatal organoids, cortical-striatal </w:t>
      </w:r>
      <w:proofErr w:type="spellStart"/>
      <w:r w:rsidRPr="00F30990">
        <w:rPr>
          <w:rFonts w:eastAsia="Times New Roman"/>
          <w:b w:val="0"/>
          <w:bCs w:val="0"/>
          <w:lang w:eastAsia="zh-CN"/>
        </w:rPr>
        <w:t>assembloids</w:t>
      </w:r>
      <w:proofErr w:type="spellEnd"/>
      <w:r w:rsidRPr="00F30990">
        <w:rPr>
          <w:rFonts w:eastAsia="Times New Roman"/>
          <w:b w:val="0"/>
          <w:bCs w:val="0"/>
          <w:lang w:eastAsia="zh-CN"/>
        </w:rPr>
        <w:t xml:space="preserve">) to study </w:t>
      </w:r>
      <w:r w:rsidRPr="00F30990">
        <w:rPr>
          <w:rFonts w:eastAsia="Times New Roman"/>
          <w:b w:val="0"/>
          <w:bCs w:val="0"/>
          <w:i/>
          <w:iCs/>
          <w:lang w:eastAsia="zh-CN"/>
        </w:rPr>
        <w:t>SCN2A</w:t>
      </w:r>
      <w:r w:rsidRPr="00F30990">
        <w:rPr>
          <w:rFonts w:eastAsia="Times New Roman"/>
          <w:b w:val="0"/>
          <w:bCs w:val="0"/>
          <w:lang w:eastAsia="zh-CN"/>
        </w:rPr>
        <w:t xml:space="preserve"> deficiency in autism, </w:t>
      </w:r>
      <w:r w:rsidRPr="00C15C9D">
        <w:rPr>
          <w:rFonts w:eastAsia="Times New Roman"/>
          <w:lang w:eastAsia="zh-CN"/>
        </w:rPr>
        <w:t>2)</w:t>
      </w:r>
      <w:r w:rsidRPr="00F30990">
        <w:rPr>
          <w:rFonts w:eastAsia="Times New Roman"/>
          <w:b w:val="0"/>
          <w:bCs w:val="0"/>
          <w:lang w:eastAsia="zh-CN"/>
        </w:rPr>
        <w:t xml:space="preserve"> the first application of human-mouse chimeric brains for </w:t>
      </w:r>
      <w:r w:rsidRPr="00F30990">
        <w:rPr>
          <w:rFonts w:eastAsia="Times New Roman"/>
          <w:b w:val="0"/>
          <w:bCs w:val="0"/>
          <w:i/>
          <w:iCs/>
          <w:lang w:eastAsia="zh-CN"/>
        </w:rPr>
        <w:t>in vivo</w:t>
      </w:r>
      <w:r w:rsidRPr="00F30990">
        <w:rPr>
          <w:rFonts w:eastAsia="Times New Roman"/>
          <w:b w:val="0"/>
          <w:bCs w:val="0"/>
          <w:lang w:eastAsia="zh-CN"/>
        </w:rPr>
        <w:t xml:space="preserve"> study of neural activity and autism-like behaviors in </w:t>
      </w:r>
      <w:r w:rsidRPr="00F30990">
        <w:rPr>
          <w:rFonts w:eastAsia="Times New Roman"/>
          <w:b w:val="0"/>
          <w:bCs w:val="0"/>
          <w:i/>
          <w:iCs/>
          <w:lang w:eastAsia="zh-CN"/>
        </w:rPr>
        <w:t>SCN2A</w:t>
      </w:r>
      <w:r w:rsidRPr="00F30990">
        <w:rPr>
          <w:rFonts w:eastAsia="Times New Roman"/>
          <w:b w:val="0"/>
          <w:bCs w:val="0"/>
          <w:lang w:eastAsia="zh-CN"/>
        </w:rPr>
        <w:t xml:space="preserve"> filed, and </w:t>
      </w:r>
      <w:r w:rsidRPr="00C15C9D">
        <w:rPr>
          <w:rFonts w:eastAsia="Times New Roman"/>
          <w:lang w:eastAsia="zh-CN"/>
        </w:rPr>
        <w:t>3)</w:t>
      </w:r>
      <w:r w:rsidRPr="00F30990">
        <w:rPr>
          <w:rFonts w:eastAsia="Times New Roman"/>
          <w:b w:val="0"/>
          <w:bCs w:val="0"/>
          <w:lang w:eastAsia="zh-CN"/>
        </w:rPr>
        <w:t xml:space="preserve"> a comprehensive toolkit incorporating advanced technologies like electrochemical detection, brain tissue-clearing, and </w:t>
      </w:r>
      <w:proofErr w:type="spellStart"/>
      <w:r w:rsidRPr="00F30990">
        <w:rPr>
          <w:rFonts w:eastAsia="Times New Roman"/>
          <w:b w:val="0"/>
          <w:bCs w:val="0"/>
          <w:lang w:eastAsia="zh-CN"/>
        </w:rPr>
        <w:t>scRNA</w:t>
      </w:r>
      <w:proofErr w:type="spellEnd"/>
      <w:r w:rsidRPr="00F30990">
        <w:rPr>
          <w:rFonts w:eastAsia="Times New Roman"/>
          <w:b w:val="0"/>
          <w:bCs w:val="0"/>
          <w:lang w:eastAsia="zh-CN"/>
        </w:rPr>
        <w:t xml:space="preserve"> </w:t>
      </w:r>
      <w:r w:rsidR="00D82667" w:rsidRPr="00F30990">
        <w:rPr>
          <w:rFonts w:eastAsia="Times New Roman"/>
          <w:b w:val="0"/>
          <w:bCs w:val="0"/>
          <w:lang w:eastAsia="zh-CN"/>
        </w:rPr>
        <w:t xml:space="preserve">sequencing. While these methods are established, applying them to the </w:t>
      </w:r>
      <w:r w:rsidR="00D82667" w:rsidRPr="00F30990">
        <w:rPr>
          <w:rFonts w:eastAsia="Times New Roman"/>
          <w:b w:val="0"/>
          <w:bCs w:val="0"/>
          <w:i/>
          <w:iCs/>
          <w:lang w:eastAsia="zh-CN"/>
        </w:rPr>
        <w:t xml:space="preserve">SCN2A </w:t>
      </w:r>
      <w:r w:rsidR="00D82667" w:rsidRPr="00F30990">
        <w:rPr>
          <w:rFonts w:eastAsia="Times New Roman"/>
          <w:b w:val="0"/>
          <w:bCs w:val="0"/>
          <w:lang w:eastAsia="zh-CN"/>
        </w:rPr>
        <w:t>field offers fresh insights and new research avenues for ASD.</w:t>
      </w:r>
    </w:p>
    <w:bookmarkEnd w:id="12"/>
    <w:p w14:paraId="51747FB4" w14:textId="61788D23" w:rsidR="00846C4D" w:rsidRPr="00446129" w:rsidRDefault="000E2924" w:rsidP="0035415C">
      <w:pPr>
        <w:pStyle w:val="ListParagraph"/>
        <w:tabs>
          <w:tab w:val="left" w:pos="460"/>
        </w:tabs>
        <w:ind w:left="0" w:right="0"/>
        <w:rPr>
          <w:rFonts w:ascii="Arial" w:hAnsi="Arial" w:cs="Arial"/>
          <w:b/>
        </w:rPr>
      </w:pPr>
      <w:r w:rsidRPr="00446129">
        <w:rPr>
          <w:rFonts w:ascii="Arial" w:hAnsi="Arial" w:cs="Arial"/>
          <w:b/>
        </w:rPr>
        <w:t xml:space="preserve">3. </w:t>
      </w:r>
      <w:r w:rsidR="00846C4D" w:rsidRPr="00446129">
        <w:rPr>
          <w:rFonts w:ascii="Arial" w:hAnsi="Arial" w:cs="Arial"/>
          <w:b/>
        </w:rPr>
        <w:t>Approach</w:t>
      </w:r>
    </w:p>
    <w:p w14:paraId="7D53FDA5" w14:textId="53A3AF0C" w:rsidR="00846C4D" w:rsidRPr="00446129" w:rsidRDefault="00846C4D" w:rsidP="0035415C">
      <w:pPr>
        <w:jc w:val="both"/>
        <w:rPr>
          <w:rFonts w:eastAsia="Calibri"/>
          <w:b/>
        </w:rPr>
      </w:pPr>
      <w:r w:rsidRPr="00446129">
        <w:rPr>
          <w:b/>
        </w:rPr>
        <w:t xml:space="preserve">Aim 1 (K99 phase): </w:t>
      </w:r>
      <w:r w:rsidR="00E54B6A" w:rsidRPr="00446129">
        <w:rPr>
          <w:b/>
        </w:rPr>
        <w:t>D</w:t>
      </w:r>
      <w:r w:rsidRPr="00446129">
        <w:rPr>
          <w:b/>
        </w:rPr>
        <w:t xml:space="preserve">etermine </w:t>
      </w:r>
      <w:r w:rsidR="00F52009" w:rsidRPr="00446129">
        <w:rPr>
          <w:b/>
        </w:rPr>
        <w:t xml:space="preserve">dysfunctions </w:t>
      </w:r>
      <w:r w:rsidR="0072164F" w:rsidRPr="00446129">
        <w:rPr>
          <w:b/>
        </w:rPr>
        <w:t xml:space="preserve">of </w:t>
      </w:r>
      <w:r w:rsidRPr="00446129">
        <w:rPr>
          <w:b/>
        </w:rPr>
        <w:t>neuron</w:t>
      </w:r>
      <w:r w:rsidR="0072164F" w:rsidRPr="00446129">
        <w:rPr>
          <w:b/>
        </w:rPr>
        <w:t>s</w:t>
      </w:r>
      <w:r w:rsidRPr="00446129">
        <w:rPr>
          <w:b/>
        </w:rPr>
        <w:t xml:space="preserve"> in </w:t>
      </w:r>
      <w:bookmarkStart w:id="13" w:name="_Hlk154595290"/>
      <w:r w:rsidRPr="00446129">
        <w:rPr>
          <w:b/>
        </w:rPr>
        <w:t xml:space="preserve">human organoids </w:t>
      </w:r>
      <w:bookmarkStart w:id="14" w:name="_Hlk154679274"/>
      <w:bookmarkEnd w:id="13"/>
      <w:r w:rsidRPr="00446129">
        <w:rPr>
          <w:b/>
        </w:rPr>
        <w:t xml:space="preserve">with </w:t>
      </w:r>
      <w:r w:rsidRPr="00446129">
        <w:rPr>
          <w:b/>
          <w:i/>
          <w:iCs/>
        </w:rPr>
        <w:t>SCN2A</w:t>
      </w:r>
      <w:r w:rsidRPr="00446129">
        <w:rPr>
          <w:b/>
        </w:rPr>
        <w:t xml:space="preserve"> deficiency</w:t>
      </w:r>
      <w:bookmarkEnd w:id="14"/>
      <w:r w:rsidRPr="00446129">
        <w:rPr>
          <w:b/>
        </w:rPr>
        <w:t>.</w:t>
      </w:r>
    </w:p>
    <w:p w14:paraId="1A369A4E" w14:textId="21EAAB07" w:rsidR="00846C4D" w:rsidRPr="00446129" w:rsidRDefault="00846C4D" w:rsidP="0035415C">
      <w:pPr>
        <w:jc w:val="both"/>
        <w:rPr>
          <w:b/>
          <w:u w:val="single"/>
        </w:rPr>
      </w:pPr>
      <w:r w:rsidRPr="00446129">
        <w:rPr>
          <w:b/>
          <w:u w:val="single"/>
        </w:rPr>
        <w:t>Preliminary data</w:t>
      </w:r>
    </w:p>
    <w:p w14:paraId="2C5A33B0" w14:textId="64908A31" w:rsidR="00B40F43" w:rsidRPr="00446129" w:rsidRDefault="000B2A1D" w:rsidP="0035415C">
      <w:pPr>
        <w:tabs>
          <w:tab w:val="left" w:pos="460"/>
        </w:tabs>
        <w:jc w:val="both"/>
      </w:pPr>
      <w:r>
        <w:rPr>
          <w:u w:val="single"/>
        </w:rPr>
        <w:t>1</w:t>
      </w:r>
      <w:r w:rsidR="00EA5D4A" w:rsidRPr="00446129">
        <w:rPr>
          <w:u w:val="single"/>
        </w:rPr>
        <w:t xml:space="preserve">. </w:t>
      </w:r>
      <w:r w:rsidR="00124BAF" w:rsidRPr="00446129">
        <w:rPr>
          <w:u w:val="single"/>
        </w:rPr>
        <w:t xml:space="preserve">Successful generation </w:t>
      </w:r>
      <w:r w:rsidR="00C97957" w:rsidRPr="00C97957">
        <w:rPr>
          <w:u w:val="single"/>
        </w:rPr>
        <w:t xml:space="preserve">and characterization </w:t>
      </w:r>
      <w:r w:rsidR="00124BAF" w:rsidRPr="00446129">
        <w:rPr>
          <w:u w:val="single"/>
        </w:rPr>
        <w:t xml:space="preserve">of human brain </w:t>
      </w:r>
      <w:r w:rsidR="00E15E58" w:rsidRPr="00446129">
        <w:rPr>
          <w:u w:val="single"/>
        </w:rPr>
        <w:t>cortical</w:t>
      </w:r>
      <w:r>
        <w:rPr>
          <w:u w:val="single"/>
        </w:rPr>
        <w:t xml:space="preserve"> and </w:t>
      </w:r>
      <w:r w:rsidR="00E15E58" w:rsidRPr="00446129">
        <w:rPr>
          <w:u w:val="single"/>
        </w:rPr>
        <w:t xml:space="preserve">striatal </w:t>
      </w:r>
      <w:r w:rsidR="00124BAF" w:rsidRPr="00446129">
        <w:rPr>
          <w:u w:val="single"/>
        </w:rPr>
        <w:t>organoids.</w:t>
      </w:r>
    </w:p>
    <w:p w14:paraId="42A70079" w14:textId="21AE2C82" w:rsidR="00B40F43" w:rsidRPr="00446129" w:rsidRDefault="001B37A6" w:rsidP="0035415C">
      <w:pPr>
        <w:pStyle w:val="BodyText"/>
        <w:ind w:left="0"/>
      </w:pPr>
      <w:r w:rsidRPr="00617109">
        <w:rPr>
          <w:noProof/>
        </w:rPr>
        <mc:AlternateContent>
          <mc:Choice Requires="wps">
            <w:drawing>
              <wp:anchor distT="45720" distB="45720" distL="114300" distR="114300" simplePos="0" relativeHeight="251698176" behindDoc="1" locked="0" layoutInCell="1" allowOverlap="1" wp14:anchorId="78F38560" wp14:editId="3ECD905A">
                <wp:simplePos x="0" y="0"/>
                <wp:positionH relativeFrom="margin">
                  <wp:posOffset>4237924</wp:posOffset>
                </wp:positionH>
                <wp:positionV relativeFrom="margin">
                  <wp:posOffset>3286570</wp:posOffset>
                </wp:positionV>
                <wp:extent cx="2743200" cy="5647055"/>
                <wp:effectExtent l="0" t="0" r="19050" b="10795"/>
                <wp:wrapTight wrapText="bothSides">
                  <wp:wrapPolygon edited="0">
                    <wp:start x="0" y="0"/>
                    <wp:lineTo x="0" y="21568"/>
                    <wp:lineTo x="21600" y="21568"/>
                    <wp:lineTo x="21600" y="0"/>
                    <wp:lineTo x="0" y="0"/>
                  </wp:wrapPolygon>
                </wp:wrapTight>
                <wp:docPr id="5459651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5647055"/>
                        </a:xfrm>
                        <a:prstGeom prst="rect">
                          <a:avLst/>
                        </a:prstGeom>
                        <a:solidFill>
                          <a:srgbClr val="FFFFFF"/>
                        </a:solidFill>
                        <a:ln w="9525">
                          <a:solidFill>
                            <a:srgbClr val="000000"/>
                          </a:solidFill>
                          <a:miter lim="800000"/>
                          <a:headEnd/>
                          <a:tailEnd/>
                        </a:ln>
                      </wps:spPr>
                      <wps:txbx>
                        <w:txbxContent>
                          <w:p w14:paraId="7B4A34F0" w14:textId="10FCBB49" w:rsidR="00CF03B4" w:rsidRPr="00F04CB3" w:rsidRDefault="00394D2D" w:rsidP="00CF03B4">
                            <w:pPr>
                              <w:pStyle w:val="NormalWeb"/>
                              <w:spacing w:before="0" w:beforeAutospacing="0" w:after="0" w:afterAutospacing="0"/>
                              <w:rPr>
                                <w:rFonts w:ascii="Arial" w:hAnsi="Arial" w:cs="Arial"/>
                                <w:b/>
                                <w:bCs/>
                                <w:sz w:val="18"/>
                                <w:szCs w:val="18"/>
                              </w:rPr>
                            </w:pPr>
                            <w:r>
                              <w:rPr>
                                <w:noProof/>
                              </w:rPr>
                              <w:drawing>
                                <wp:inline distT="0" distB="0" distL="0" distR="0" wp14:anchorId="5AB426A8" wp14:editId="61582B52">
                                  <wp:extent cx="2571750" cy="3175878"/>
                                  <wp:effectExtent l="0" t="0" r="0" b="5715"/>
                                  <wp:docPr id="1237761047" name="Picture 13"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21689" name="Picture 13" descr="A close-up of a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1365" cy="3187752"/>
                                          </a:xfrm>
                                          <a:prstGeom prst="rect">
                                            <a:avLst/>
                                          </a:prstGeom>
                                          <a:noFill/>
                                          <a:ln>
                                            <a:noFill/>
                                          </a:ln>
                                        </pic:spPr>
                                      </pic:pic>
                                    </a:graphicData>
                                  </a:graphic>
                                </wp:inline>
                              </w:drawing>
                            </w:r>
                          </w:p>
                          <w:p w14:paraId="68DDD40B" w14:textId="6EB37025" w:rsidR="00CF03B4" w:rsidRPr="00C517BE" w:rsidRDefault="00CF03B4" w:rsidP="00CF03B4">
                            <w:pPr>
                              <w:pStyle w:val="NormalWeb"/>
                              <w:spacing w:before="0" w:beforeAutospacing="0" w:after="0" w:afterAutospacing="0"/>
                              <w:jc w:val="both"/>
                              <w:rPr>
                                <w:rFonts w:ascii="Arial" w:hAnsi="Arial" w:cs="Arial"/>
                                <w:sz w:val="18"/>
                                <w:szCs w:val="18"/>
                              </w:rPr>
                            </w:pPr>
                            <w:r w:rsidRPr="00F04CB3">
                              <w:rPr>
                                <w:rFonts w:ascii="Arial" w:hAnsi="Arial" w:cs="Arial"/>
                                <w:b/>
                                <w:bCs/>
                                <w:sz w:val="18"/>
                                <w:szCs w:val="18"/>
                              </w:rPr>
                              <w:t>Fig</w:t>
                            </w:r>
                            <w:r>
                              <w:rPr>
                                <w:rFonts w:ascii="Arial" w:hAnsi="Arial" w:cs="Arial"/>
                                <w:b/>
                                <w:bCs/>
                                <w:sz w:val="18"/>
                                <w:szCs w:val="18"/>
                              </w:rPr>
                              <w:t>.</w:t>
                            </w:r>
                            <w:r w:rsidRPr="00F04CB3">
                              <w:rPr>
                                <w:rFonts w:ascii="Arial" w:hAnsi="Arial" w:cs="Arial"/>
                                <w:b/>
                                <w:bCs/>
                                <w:sz w:val="18"/>
                                <w:szCs w:val="18"/>
                              </w:rPr>
                              <w:t xml:space="preserve"> </w:t>
                            </w:r>
                            <w:r>
                              <w:rPr>
                                <w:rFonts w:ascii="Arial" w:hAnsi="Arial" w:cs="Arial"/>
                                <w:b/>
                                <w:bCs/>
                                <w:sz w:val="18"/>
                                <w:szCs w:val="18"/>
                              </w:rPr>
                              <w:t>3</w:t>
                            </w:r>
                            <w:r w:rsidRPr="00F04CB3">
                              <w:rPr>
                                <w:rFonts w:ascii="Arial" w:hAnsi="Arial" w:cs="Arial"/>
                                <w:sz w:val="18"/>
                                <w:szCs w:val="18"/>
                              </w:rPr>
                              <w:t xml:space="preserve">. </w:t>
                            </w:r>
                            <w:r w:rsidRPr="00F04CB3">
                              <w:rPr>
                                <w:rFonts w:ascii="Arial" w:hAnsi="Arial" w:cs="Arial"/>
                                <w:b/>
                                <w:bCs/>
                                <w:sz w:val="18"/>
                                <w:szCs w:val="18"/>
                              </w:rPr>
                              <w:t xml:space="preserve">Generation </w:t>
                            </w:r>
                            <w:r>
                              <w:rPr>
                                <w:rFonts w:ascii="Arial" w:hAnsi="Arial" w:cs="Arial"/>
                                <w:b/>
                                <w:bCs/>
                                <w:sz w:val="18"/>
                                <w:szCs w:val="18"/>
                              </w:rPr>
                              <w:t xml:space="preserve">and characterization </w:t>
                            </w:r>
                            <w:r w:rsidRPr="00F04CB3">
                              <w:rPr>
                                <w:rFonts w:ascii="Arial" w:hAnsi="Arial" w:cs="Arial"/>
                                <w:b/>
                                <w:bCs/>
                                <w:sz w:val="18"/>
                                <w:szCs w:val="18"/>
                              </w:rPr>
                              <w:t>of human brain organoids.</w:t>
                            </w:r>
                            <w:r w:rsidRPr="00F04CB3">
                              <w:rPr>
                                <w:rFonts w:ascii="Arial" w:hAnsi="Arial" w:cs="Arial"/>
                                <w:sz w:val="18"/>
                                <w:szCs w:val="18"/>
                              </w:rPr>
                              <w:t xml:space="preserve"> </w:t>
                            </w:r>
                            <w:r w:rsidRPr="00F04CB3">
                              <w:rPr>
                                <w:rFonts w:ascii="Arial" w:hAnsi="Arial" w:cs="Arial"/>
                                <w:b/>
                                <w:bCs/>
                                <w:sz w:val="18"/>
                                <w:szCs w:val="18"/>
                              </w:rPr>
                              <w:t>A</w:t>
                            </w:r>
                            <w:r w:rsidR="00394D2D">
                              <w:rPr>
                                <w:rFonts w:ascii="Arial" w:hAnsi="Arial" w:cs="Arial"/>
                                <w:b/>
                                <w:bCs/>
                                <w:sz w:val="18"/>
                                <w:szCs w:val="18"/>
                              </w:rPr>
                              <w:t>-</w:t>
                            </w:r>
                            <w:r>
                              <w:rPr>
                                <w:rFonts w:ascii="Arial" w:hAnsi="Arial" w:cs="Arial"/>
                                <w:b/>
                                <w:bCs/>
                                <w:sz w:val="18"/>
                                <w:szCs w:val="18"/>
                              </w:rPr>
                              <w:t>B:</w:t>
                            </w:r>
                            <w:r w:rsidRPr="00F04CB3">
                              <w:rPr>
                                <w:rFonts w:ascii="Arial" w:hAnsi="Arial" w:cs="Arial"/>
                                <w:sz w:val="18"/>
                                <w:szCs w:val="18"/>
                              </w:rPr>
                              <w:t xml:space="preserve"> </w:t>
                            </w:r>
                            <w:r w:rsidRPr="00187C82">
                              <w:rPr>
                                <w:rFonts w:ascii="Arial" w:hAnsi="Arial" w:cs="Arial"/>
                                <w:sz w:val="18"/>
                                <w:szCs w:val="18"/>
                              </w:rPr>
                              <w:t xml:space="preserve">Schematic illustrating the </w:t>
                            </w:r>
                            <w:r>
                              <w:rPr>
                                <w:rFonts w:ascii="Arial" w:hAnsi="Arial" w:cs="Arial"/>
                                <w:sz w:val="18"/>
                                <w:szCs w:val="18"/>
                              </w:rPr>
                              <w:t xml:space="preserve">protocol for </w:t>
                            </w:r>
                            <w:r w:rsidRPr="00187C82">
                              <w:rPr>
                                <w:rFonts w:ascii="Arial" w:hAnsi="Arial" w:cs="Arial"/>
                                <w:sz w:val="18"/>
                                <w:szCs w:val="18"/>
                              </w:rPr>
                              <w:t xml:space="preserve">generation of </w:t>
                            </w:r>
                            <w:r w:rsidRPr="00F04CB3">
                              <w:rPr>
                                <w:rFonts w:ascii="Arial" w:hAnsi="Arial" w:cs="Arial"/>
                                <w:sz w:val="18"/>
                                <w:szCs w:val="18"/>
                              </w:rPr>
                              <w:t>human cortical spheroid (</w:t>
                            </w:r>
                            <w:proofErr w:type="spellStart"/>
                            <w:r w:rsidRPr="00F04CB3">
                              <w:rPr>
                                <w:rFonts w:ascii="Arial" w:hAnsi="Arial" w:cs="Arial"/>
                                <w:sz w:val="18"/>
                                <w:szCs w:val="18"/>
                              </w:rPr>
                              <w:t>hCS</w:t>
                            </w:r>
                            <w:proofErr w:type="spellEnd"/>
                            <w:r w:rsidRPr="00F04CB3">
                              <w:rPr>
                                <w:rFonts w:ascii="Arial" w:hAnsi="Arial" w:cs="Arial"/>
                                <w:sz w:val="18"/>
                                <w:szCs w:val="18"/>
                              </w:rPr>
                              <w:t>), human striatal spheroid (</w:t>
                            </w:r>
                            <w:proofErr w:type="spellStart"/>
                            <w:r w:rsidRPr="00F04CB3">
                              <w:rPr>
                                <w:rFonts w:ascii="Arial" w:hAnsi="Arial" w:cs="Arial"/>
                                <w:sz w:val="18"/>
                                <w:szCs w:val="18"/>
                              </w:rPr>
                              <w:t>hStrS</w:t>
                            </w:r>
                            <w:proofErr w:type="spellEnd"/>
                            <w:r w:rsidRPr="00F04CB3">
                              <w:rPr>
                                <w:rFonts w:ascii="Arial" w:hAnsi="Arial" w:cs="Arial"/>
                                <w:sz w:val="18"/>
                                <w:szCs w:val="18"/>
                              </w:rPr>
                              <w:t xml:space="preserve">). </w:t>
                            </w:r>
                            <w:r>
                              <w:rPr>
                                <w:rFonts w:ascii="Arial" w:hAnsi="Arial" w:cs="Arial"/>
                                <w:b/>
                                <w:bCs/>
                                <w:sz w:val="18"/>
                                <w:szCs w:val="18"/>
                              </w:rPr>
                              <w:t>C-D</w:t>
                            </w:r>
                            <w:r>
                              <w:rPr>
                                <w:rFonts w:ascii="Arial" w:hAnsi="Arial" w:cs="Arial"/>
                                <w:sz w:val="18"/>
                                <w:szCs w:val="18"/>
                              </w:rPr>
                              <w:t>:</w:t>
                            </w:r>
                            <w:r w:rsidRPr="00F04CB3">
                              <w:rPr>
                                <w:rFonts w:ascii="Arial" w:hAnsi="Arial" w:cs="Arial"/>
                                <w:sz w:val="18"/>
                                <w:szCs w:val="18"/>
                              </w:rPr>
                              <w:t xml:space="preserve"> The </w:t>
                            </w:r>
                            <w:proofErr w:type="spellStart"/>
                            <w:r w:rsidRPr="00F04CB3">
                              <w:rPr>
                                <w:rFonts w:ascii="Arial" w:hAnsi="Arial" w:cs="Arial"/>
                                <w:sz w:val="18"/>
                                <w:szCs w:val="18"/>
                              </w:rPr>
                              <w:t>immunistaining</w:t>
                            </w:r>
                            <w:proofErr w:type="spellEnd"/>
                            <w:r w:rsidRPr="00F04CB3">
                              <w:rPr>
                                <w:rFonts w:ascii="Arial" w:hAnsi="Arial" w:cs="Arial"/>
                                <w:sz w:val="18"/>
                                <w:szCs w:val="18"/>
                              </w:rPr>
                              <w:t xml:space="preserve"> of </w:t>
                            </w:r>
                            <w:r w:rsidRPr="007D025C">
                              <w:rPr>
                                <w:rFonts w:ascii="Arial" w:hAnsi="Arial" w:cs="Arial"/>
                                <w:sz w:val="18"/>
                                <w:szCs w:val="18"/>
                              </w:rPr>
                              <w:t>specific</w:t>
                            </w:r>
                            <w:r>
                              <w:rPr>
                                <w:rFonts w:ascii="Arial" w:hAnsi="Arial" w:cs="Arial"/>
                                <w:sz w:val="18"/>
                                <w:szCs w:val="18"/>
                              </w:rPr>
                              <w:t xml:space="preserve"> </w:t>
                            </w:r>
                            <w:r w:rsidRPr="00F04CB3">
                              <w:rPr>
                                <w:rFonts w:ascii="Arial" w:hAnsi="Arial" w:cs="Arial"/>
                                <w:sz w:val="18"/>
                                <w:szCs w:val="18"/>
                              </w:rPr>
                              <w:t xml:space="preserve">neuronal makers for </w:t>
                            </w:r>
                            <w:proofErr w:type="spellStart"/>
                            <w:r w:rsidRPr="00F04CB3">
                              <w:rPr>
                                <w:rFonts w:ascii="Arial" w:hAnsi="Arial" w:cs="Arial"/>
                                <w:sz w:val="18"/>
                                <w:szCs w:val="18"/>
                              </w:rPr>
                              <w:t>hCS</w:t>
                            </w:r>
                            <w:proofErr w:type="spellEnd"/>
                            <w:r>
                              <w:rPr>
                                <w:rFonts w:ascii="Arial" w:hAnsi="Arial" w:cs="Arial"/>
                                <w:sz w:val="18"/>
                                <w:szCs w:val="18"/>
                              </w:rPr>
                              <w:t xml:space="preserve"> and </w:t>
                            </w:r>
                            <w:proofErr w:type="spellStart"/>
                            <w:r w:rsidRPr="00F04CB3">
                              <w:rPr>
                                <w:rFonts w:ascii="Arial" w:hAnsi="Arial" w:cs="Arial"/>
                                <w:sz w:val="18"/>
                                <w:szCs w:val="18"/>
                              </w:rPr>
                              <w:t>hStrS</w:t>
                            </w:r>
                            <w:proofErr w:type="spellEnd"/>
                            <w:r w:rsidRPr="00F04CB3">
                              <w:rPr>
                                <w:rFonts w:ascii="Arial" w:hAnsi="Arial" w:cs="Arial"/>
                                <w:sz w:val="18"/>
                                <w:szCs w:val="18"/>
                              </w:rPr>
                              <w:t xml:space="preserve">. </w:t>
                            </w:r>
                            <w:r w:rsidRPr="00187C82">
                              <w:rPr>
                                <w:rFonts w:ascii="Arial" w:hAnsi="Arial" w:cs="Arial"/>
                                <w:b/>
                                <w:bCs/>
                                <w:sz w:val="18"/>
                                <w:szCs w:val="18"/>
                              </w:rPr>
                              <w:t>E</w:t>
                            </w:r>
                            <w:r w:rsidRPr="00F04CB3">
                              <w:rPr>
                                <w:rFonts w:ascii="Arial" w:hAnsi="Arial" w:cs="Arial"/>
                                <w:b/>
                                <w:bCs/>
                                <w:sz w:val="18"/>
                                <w:szCs w:val="18"/>
                              </w:rPr>
                              <w:t>-</w:t>
                            </w:r>
                            <w:r>
                              <w:rPr>
                                <w:rFonts w:ascii="Arial" w:hAnsi="Arial" w:cs="Arial"/>
                                <w:b/>
                                <w:bCs/>
                                <w:sz w:val="18"/>
                                <w:szCs w:val="18"/>
                              </w:rPr>
                              <w:t>F</w:t>
                            </w:r>
                            <w:r w:rsidRPr="00683A84">
                              <w:rPr>
                                <w:rFonts w:ascii="Arial" w:hAnsi="Arial" w:cs="Arial"/>
                                <w:sz w:val="18"/>
                                <w:szCs w:val="18"/>
                              </w:rPr>
                              <w:t>:</w:t>
                            </w:r>
                            <w:r w:rsidRPr="00F04CB3">
                              <w:rPr>
                                <w:rFonts w:ascii="Arial" w:hAnsi="Arial" w:cs="Arial"/>
                                <w:sz w:val="18"/>
                                <w:szCs w:val="18"/>
                              </w:rPr>
                              <w:t xml:space="preserve"> </w:t>
                            </w:r>
                            <w:r>
                              <w:rPr>
                                <w:rFonts w:ascii="Arial" w:hAnsi="Arial" w:cs="Arial"/>
                                <w:sz w:val="18"/>
                                <w:szCs w:val="18"/>
                              </w:rPr>
                              <w:t>I</w:t>
                            </w:r>
                            <w:r w:rsidRPr="00F04CB3">
                              <w:rPr>
                                <w:rFonts w:ascii="Arial" w:hAnsi="Arial" w:cs="Arial"/>
                                <w:sz w:val="18"/>
                                <w:szCs w:val="18"/>
                              </w:rPr>
                              <w:t xml:space="preserve">llustration of </w:t>
                            </w:r>
                            <w:proofErr w:type="spellStart"/>
                            <w:r w:rsidRPr="00F04CB3">
                              <w:rPr>
                                <w:rFonts w:ascii="Arial" w:hAnsi="Arial" w:cs="Arial"/>
                                <w:sz w:val="18"/>
                                <w:szCs w:val="18"/>
                              </w:rPr>
                              <w:t>hCS</w:t>
                            </w:r>
                            <w:proofErr w:type="spellEnd"/>
                            <w:r w:rsidRPr="00F04CB3">
                              <w:rPr>
                                <w:rFonts w:ascii="Arial" w:hAnsi="Arial" w:cs="Arial"/>
                                <w:sz w:val="18"/>
                                <w:szCs w:val="18"/>
                              </w:rPr>
                              <w:t xml:space="preserve">, </w:t>
                            </w:r>
                            <w:proofErr w:type="spellStart"/>
                            <w:r w:rsidRPr="00F04CB3">
                              <w:rPr>
                                <w:rFonts w:ascii="Arial" w:hAnsi="Arial" w:cs="Arial"/>
                                <w:sz w:val="18"/>
                                <w:szCs w:val="18"/>
                              </w:rPr>
                              <w:t>hStrS</w:t>
                            </w:r>
                            <w:proofErr w:type="spellEnd"/>
                            <w:r w:rsidRPr="00F04CB3">
                              <w:rPr>
                                <w:rFonts w:ascii="Arial" w:hAnsi="Arial" w:cs="Arial"/>
                                <w:sz w:val="18"/>
                                <w:szCs w:val="18"/>
                              </w:rPr>
                              <w:t xml:space="preserve"> and their principal neurons and spines</w:t>
                            </w:r>
                            <w:r>
                              <w:rPr>
                                <w:rFonts w:ascii="Arial" w:hAnsi="Arial" w:cs="Arial"/>
                                <w:sz w:val="18"/>
                                <w:szCs w:val="18"/>
                              </w:rPr>
                              <w:t xml:space="preserve"> (</w:t>
                            </w:r>
                            <w:r w:rsidRPr="00F04CB3">
                              <w:rPr>
                                <w:rFonts w:ascii="Arial" w:hAnsi="Arial" w:cs="Arial"/>
                                <w:sz w:val="18"/>
                                <w:szCs w:val="18"/>
                              </w:rPr>
                              <w:t>left</w:t>
                            </w:r>
                            <w:r>
                              <w:rPr>
                                <w:rFonts w:ascii="Arial" w:hAnsi="Arial" w:cs="Arial"/>
                                <w:sz w:val="18"/>
                                <w:szCs w:val="18"/>
                              </w:rPr>
                              <w:t>)</w:t>
                            </w:r>
                            <w:r w:rsidRPr="00F04CB3">
                              <w:rPr>
                                <w:rFonts w:ascii="Arial" w:hAnsi="Arial" w:cs="Arial"/>
                                <w:sz w:val="18"/>
                                <w:szCs w:val="18"/>
                              </w:rPr>
                              <w:t xml:space="preserve">; </w:t>
                            </w:r>
                            <w:proofErr w:type="spellStart"/>
                            <w:r>
                              <w:rPr>
                                <w:rFonts w:ascii="Arial" w:hAnsi="Arial" w:cs="Arial"/>
                                <w:sz w:val="18"/>
                                <w:szCs w:val="18"/>
                              </w:rPr>
                              <w:t>R</w:t>
                            </w:r>
                            <w:r w:rsidRPr="00F04CB3">
                              <w:rPr>
                                <w:rFonts w:ascii="Arial" w:hAnsi="Arial" w:cs="Arial"/>
                                <w:sz w:val="18"/>
                                <w:szCs w:val="18"/>
                              </w:rPr>
                              <w:t>representative</w:t>
                            </w:r>
                            <w:proofErr w:type="spellEnd"/>
                            <w:r w:rsidRPr="00F04CB3">
                              <w:rPr>
                                <w:rFonts w:ascii="Arial" w:hAnsi="Arial" w:cs="Arial"/>
                                <w:sz w:val="18"/>
                                <w:szCs w:val="18"/>
                              </w:rPr>
                              <w:t xml:space="preserve"> action potentials</w:t>
                            </w:r>
                            <w:r>
                              <w:rPr>
                                <w:rFonts w:ascii="Arial" w:hAnsi="Arial" w:cs="Arial"/>
                                <w:sz w:val="18"/>
                                <w:szCs w:val="18"/>
                              </w:rPr>
                              <w:t xml:space="preserve"> (current-clamp, m</w:t>
                            </w:r>
                            <w:r w:rsidRPr="00F04CB3">
                              <w:rPr>
                                <w:rFonts w:ascii="Arial" w:hAnsi="Arial" w:cs="Arial"/>
                                <w:sz w:val="18"/>
                                <w:szCs w:val="18"/>
                              </w:rPr>
                              <w:t>iddle</w:t>
                            </w:r>
                            <w:r>
                              <w:rPr>
                                <w:rFonts w:ascii="Arial" w:hAnsi="Arial" w:cs="Arial"/>
                                <w:sz w:val="18"/>
                                <w:szCs w:val="18"/>
                              </w:rPr>
                              <w:t xml:space="preserve">) and </w:t>
                            </w:r>
                            <w:r w:rsidRPr="00F04CB3">
                              <w:rPr>
                                <w:rFonts w:ascii="Arial" w:hAnsi="Arial" w:cs="Arial"/>
                                <w:sz w:val="18"/>
                                <w:szCs w:val="18"/>
                              </w:rPr>
                              <w:t>spontaneous spikes</w:t>
                            </w:r>
                            <w:r>
                              <w:rPr>
                                <w:rFonts w:ascii="Arial" w:hAnsi="Arial" w:cs="Arial"/>
                                <w:sz w:val="18"/>
                                <w:szCs w:val="18"/>
                              </w:rPr>
                              <w:t xml:space="preserve"> (voltage-clamp, </w:t>
                            </w:r>
                            <w:r w:rsidRPr="00F04CB3">
                              <w:rPr>
                                <w:rFonts w:ascii="Arial" w:hAnsi="Arial" w:cs="Arial"/>
                                <w:sz w:val="18"/>
                                <w:szCs w:val="18"/>
                              </w:rPr>
                              <w:t>right</w:t>
                            </w:r>
                            <w:r>
                              <w:rPr>
                                <w:rFonts w:ascii="Arial" w:hAnsi="Arial" w:cs="Arial"/>
                                <w:sz w:val="18"/>
                                <w:szCs w:val="18"/>
                              </w:rPr>
                              <w:t>)</w:t>
                            </w:r>
                            <w:r w:rsidRPr="00F04CB3">
                              <w:rPr>
                                <w:rFonts w:ascii="Arial" w:hAnsi="Arial" w:cs="Arial"/>
                                <w:sz w:val="18"/>
                                <w:szCs w:val="18"/>
                              </w:rPr>
                              <w:t>.</w:t>
                            </w:r>
                            <w:r w:rsidRPr="00C53927">
                              <w:rPr>
                                <w:rFonts w:ascii="Arial" w:hAnsi="Arial" w:cs="Arial"/>
                                <w:sz w:val="18"/>
                                <w:szCs w:val="18"/>
                              </w:rPr>
                              <w:t xml:space="preserve"> </w:t>
                            </w:r>
                            <w:r>
                              <w:rPr>
                                <w:rFonts w:ascii="Arial" w:hAnsi="Arial" w:cs="Arial"/>
                                <w:sz w:val="18"/>
                                <w:szCs w:val="18"/>
                              </w:rPr>
                              <w:t>(</w:t>
                            </w:r>
                            <w:r w:rsidRPr="00C53927">
                              <w:rPr>
                                <w:rFonts w:ascii="Arial" w:hAnsi="Arial" w:cs="Arial"/>
                                <w:sz w:val="18"/>
                                <w:szCs w:val="18"/>
                              </w:rPr>
                              <w:t>Preliminary data</w:t>
                            </w:r>
                            <w:r>
                              <w:rPr>
                                <w:rFonts w:ascii="Arial" w:hAnsi="Arial" w:cs="Arial"/>
                                <w:sz w:val="18"/>
                                <w:szCs w:val="18"/>
                              </w:rPr>
                              <w:t>)</w:t>
                            </w:r>
                            <w:r w:rsidR="00394D2D">
                              <w:rPr>
                                <w:rFonts w:ascii="Arial" w:hAnsi="Arial" w:cs="Arial"/>
                                <w:sz w:val="18"/>
                                <w:szCs w:val="18"/>
                              </w:rPr>
                              <w:t>.</w:t>
                            </w:r>
                            <w:r>
                              <w:rPr>
                                <w:rFonts w:ascii="Arial" w:hAnsi="Arial" w:cs="Arial"/>
                                <w:sz w:val="18"/>
                                <w:szCs w:val="18"/>
                              </w:rPr>
                              <w:t xml:space="preserve"> </w:t>
                            </w:r>
                            <w:r w:rsidRPr="00F04CB3">
                              <w:rPr>
                                <w:rFonts w:ascii="Arial" w:hAnsi="Arial" w:cs="Arial"/>
                                <w:b/>
                                <w:bCs/>
                                <w:sz w:val="18"/>
                                <w:szCs w:val="18"/>
                              </w:rPr>
                              <w:t>Abbreviations:</w:t>
                            </w:r>
                            <w:r>
                              <w:rPr>
                                <w:rFonts w:ascii="Arial" w:hAnsi="Arial" w:cs="Arial"/>
                                <w:b/>
                                <w:bCs/>
                                <w:sz w:val="18"/>
                                <w:szCs w:val="18"/>
                              </w:rPr>
                              <w:t xml:space="preserve"> </w:t>
                            </w:r>
                            <w:r w:rsidRPr="00222833">
                              <w:rPr>
                                <w:rFonts w:ascii="Arial" w:hAnsi="Arial" w:cs="Arial"/>
                                <w:sz w:val="18"/>
                                <w:szCs w:val="18"/>
                              </w:rPr>
                              <w:t>SOX2, SRY-Box transcription factor 2;</w:t>
                            </w:r>
                            <w:r>
                              <w:rPr>
                                <w:rFonts w:ascii="Arial" w:hAnsi="Arial" w:cs="Arial"/>
                                <w:b/>
                                <w:bCs/>
                                <w:sz w:val="18"/>
                                <w:szCs w:val="18"/>
                              </w:rPr>
                              <w:t xml:space="preserve"> </w:t>
                            </w:r>
                            <w:r w:rsidRPr="00F04CB3">
                              <w:rPr>
                                <w:rFonts w:ascii="Arial" w:hAnsi="Arial" w:cs="Arial"/>
                                <w:sz w:val="18"/>
                                <w:szCs w:val="18"/>
                              </w:rPr>
                              <w:t>CTIP2, COUP-TF-interacting protein 2; TBR1, T-box brain 1; MAP2, microtubule-associated protein 2; NEUN, biomarker for neurons; GABA, γ-aminobutyric acid; GAD67, glutamic acid decarboxylase 67; DARPP32, dopamine- and cAMP-regulated phosphoprotein 32</w:t>
                            </w:r>
                            <w:r w:rsidR="00681EC2">
                              <w:rPr>
                                <w:rFonts w:ascii="Arial" w:hAnsi="Arial" w:cs="Arial"/>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F38560" id="_x0000_s1028" type="#_x0000_t202" style="position:absolute;left:0;text-align:left;margin-left:333.7pt;margin-top:258.8pt;width:3in;height:444.65pt;z-index:-251618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">
                <v:textbox>
                  <w:txbxContent>
                    <w:p w14:paraId="7B4A34F0" w14:textId="10FCBB49" w:rsidR="00CF03B4" w:rsidRPr="00F04CB3" w:rsidRDefault="00394D2D" w:rsidP="00CF03B4">
                      <w:pPr>
                        <w:pStyle w:val="NormalWeb"/>
                        <w:spacing w:before="0" w:beforeAutospacing="0" w:after="0" w:afterAutospacing="0"/>
                        <w:rPr>
                          <w:rFonts w:ascii="Arial" w:hAnsi="Arial" w:cs="Arial"/>
                          <w:b/>
                          <w:bCs/>
                          <w:sz w:val="18"/>
                          <w:szCs w:val="18"/>
                        </w:rPr>
                      </w:pPr>
                      <w:r>
                        <w:rPr>
                          <w:noProof/>
                        </w:rPr>
                        <w:drawing>
                          <wp:inline distT="0" distB="0" distL="0" distR="0" wp14:anchorId="5AB426A8" wp14:editId="61582B52">
                            <wp:extent cx="2571750" cy="3175878"/>
                            <wp:effectExtent l="0" t="0" r="0" b="5715"/>
                            <wp:docPr id="1237761047" name="Picture 13"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21689" name="Picture 13" descr="A close-up of a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81365" cy="3187752"/>
                                    </a:xfrm>
                                    <a:prstGeom prst="rect">
                                      <a:avLst/>
                                    </a:prstGeom>
                                    <a:noFill/>
                                    <a:ln>
                                      <a:noFill/>
                                    </a:ln>
                                  </pic:spPr>
                                </pic:pic>
                              </a:graphicData>
                            </a:graphic>
                          </wp:inline>
                        </w:drawing>
                      </w:r>
                    </w:p>
                    <w:p w14:paraId="68DDD40B" w14:textId="6EB37025" w:rsidR="00CF03B4" w:rsidRPr="00C517BE" w:rsidRDefault="00CF03B4" w:rsidP="00CF03B4">
                      <w:pPr>
                        <w:pStyle w:val="NormalWeb"/>
                        <w:spacing w:before="0" w:beforeAutospacing="0" w:after="0" w:afterAutospacing="0"/>
                        <w:jc w:val="both"/>
                        <w:rPr>
                          <w:rFonts w:ascii="Arial" w:hAnsi="Arial" w:cs="Arial"/>
                          <w:sz w:val="18"/>
                          <w:szCs w:val="18"/>
                        </w:rPr>
                      </w:pPr>
                      <w:r w:rsidRPr="00F04CB3">
                        <w:rPr>
                          <w:rFonts w:ascii="Arial" w:hAnsi="Arial" w:cs="Arial"/>
                          <w:b/>
                          <w:bCs/>
                          <w:sz w:val="18"/>
                          <w:szCs w:val="18"/>
                        </w:rPr>
                        <w:t>Fig</w:t>
                      </w:r>
                      <w:r>
                        <w:rPr>
                          <w:rFonts w:ascii="Arial" w:hAnsi="Arial" w:cs="Arial"/>
                          <w:b/>
                          <w:bCs/>
                          <w:sz w:val="18"/>
                          <w:szCs w:val="18"/>
                        </w:rPr>
                        <w:t>.</w:t>
                      </w:r>
                      <w:r w:rsidRPr="00F04CB3">
                        <w:rPr>
                          <w:rFonts w:ascii="Arial" w:hAnsi="Arial" w:cs="Arial"/>
                          <w:b/>
                          <w:bCs/>
                          <w:sz w:val="18"/>
                          <w:szCs w:val="18"/>
                        </w:rPr>
                        <w:t xml:space="preserve"> </w:t>
                      </w:r>
                      <w:r>
                        <w:rPr>
                          <w:rFonts w:ascii="Arial" w:hAnsi="Arial" w:cs="Arial"/>
                          <w:b/>
                          <w:bCs/>
                          <w:sz w:val="18"/>
                          <w:szCs w:val="18"/>
                        </w:rPr>
                        <w:t>3</w:t>
                      </w:r>
                      <w:r w:rsidRPr="00F04CB3">
                        <w:rPr>
                          <w:rFonts w:ascii="Arial" w:hAnsi="Arial" w:cs="Arial"/>
                          <w:sz w:val="18"/>
                          <w:szCs w:val="18"/>
                        </w:rPr>
                        <w:t xml:space="preserve">. </w:t>
                      </w:r>
                      <w:r w:rsidRPr="00F04CB3">
                        <w:rPr>
                          <w:rFonts w:ascii="Arial" w:hAnsi="Arial" w:cs="Arial"/>
                          <w:b/>
                          <w:bCs/>
                          <w:sz w:val="18"/>
                          <w:szCs w:val="18"/>
                        </w:rPr>
                        <w:t xml:space="preserve">Generation </w:t>
                      </w:r>
                      <w:r>
                        <w:rPr>
                          <w:rFonts w:ascii="Arial" w:hAnsi="Arial" w:cs="Arial"/>
                          <w:b/>
                          <w:bCs/>
                          <w:sz w:val="18"/>
                          <w:szCs w:val="18"/>
                        </w:rPr>
                        <w:t xml:space="preserve">and characterization </w:t>
                      </w:r>
                      <w:r w:rsidRPr="00F04CB3">
                        <w:rPr>
                          <w:rFonts w:ascii="Arial" w:hAnsi="Arial" w:cs="Arial"/>
                          <w:b/>
                          <w:bCs/>
                          <w:sz w:val="18"/>
                          <w:szCs w:val="18"/>
                        </w:rPr>
                        <w:t>of human brain organoids.</w:t>
                      </w:r>
                      <w:r w:rsidRPr="00F04CB3">
                        <w:rPr>
                          <w:rFonts w:ascii="Arial" w:hAnsi="Arial" w:cs="Arial"/>
                          <w:sz w:val="18"/>
                          <w:szCs w:val="18"/>
                        </w:rPr>
                        <w:t xml:space="preserve"> </w:t>
                      </w:r>
                      <w:r w:rsidRPr="00F04CB3">
                        <w:rPr>
                          <w:rFonts w:ascii="Arial" w:hAnsi="Arial" w:cs="Arial"/>
                          <w:b/>
                          <w:bCs/>
                          <w:sz w:val="18"/>
                          <w:szCs w:val="18"/>
                        </w:rPr>
                        <w:t>A</w:t>
                      </w:r>
                      <w:r w:rsidR="00394D2D">
                        <w:rPr>
                          <w:rFonts w:ascii="Arial" w:hAnsi="Arial" w:cs="Arial"/>
                          <w:b/>
                          <w:bCs/>
                          <w:sz w:val="18"/>
                          <w:szCs w:val="18"/>
                        </w:rPr>
                        <w:t>-</w:t>
                      </w:r>
                      <w:r>
                        <w:rPr>
                          <w:rFonts w:ascii="Arial" w:hAnsi="Arial" w:cs="Arial"/>
                          <w:b/>
                          <w:bCs/>
                          <w:sz w:val="18"/>
                          <w:szCs w:val="18"/>
                        </w:rPr>
                        <w:t>B:</w:t>
                      </w:r>
                      <w:r w:rsidRPr="00F04CB3">
                        <w:rPr>
                          <w:rFonts w:ascii="Arial" w:hAnsi="Arial" w:cs="Arial"/>
                          <w:sz w:val="18"/>
                          <w:szCs w:val="18"/>
                        </w:rPr>
                        <w:t xml:space="preserve"> </w:t>
                      </w:r>
                      <w:r w:rsidRPr="00187C82">
                        <w:rPr>
                          <w:rFonts w:ascii="Arial" w:hAnsi="Arial" w:cs="Arial"/>
                          <w:sz w:val="18"/>
                          <w:szCs w:val="18"/>
                        </w:rPr>
                        <w:t xml:space="preserve">Schematic illustrating the </w:t>
                      </w:r>
                      <w:r>
                        <w:rPr>
                          <w:rFonts w:ascii="Arial" w:hAnsi="Arial" w:cs="Arial"/>
                          <w:sz w:val="18"/>
                          <w:szCs w:val="18"/>
                        </w:rPr>
                        <w:t xml:space="preserve">protocol for </w:t>
                      </w:r>
                      <w:r w:rsidRPr="00187C82">
                        <w:rPr>
                          <w:rFonts w:ascii="Arial" w:hAnsi="Arial" w:cs="Arial"/>
                          <w:sz w:val="18"/>
                          <w:szCs w:val="18"/>
                        </w:rPr>
                        <w:t xml:space="preserve">generation of </w:t>
                      </w:r>
                      <w:r w:rsidRPr="00F04CB3">
                        <w:rPr>
                          <w:rFonts w:ascii="Arial" w:hAnsi="Arial" w:cs="Arial"/>
                          <w:sz w:val="18"/>
                          <w:szCs w:val="18"/>
                        </w:rPr>
                        <w:t>human cortical spheroid (</w:t>
                      </w:r>
                      <w:proofErr w:type="spellStart"/>
                      <w:r w:rsidRPr="00F04CB3">
                        <w:rPr>
                          <w:rFonts w:ascii="Arial" w:hAnsi="Arial" w:cs="Arial"/>
                          <w:sz w:val="18"/>
                          <w:szCs w:val="18"/>
                        </w:rPr>
                        <w:t>hCS</w:t>
                      </w:r>
                      <w:proofErr w:type="spellEnd"/>
                      <w:r w:rsidRPr="00F04CB3">
                        <w:rPr>
                          <w:rFonts w:ascii="Arial" w:hAnsi="Arial" w:cs="Arial"/>
                          <w:sz w:val="18"/>
                          <w:szCs w:val="18"/>
                        </w:rPr>
                        <w:t>), human striatal spheroid (</w:t>
                      </w:r>
                      <w:proofErr w:type="spellStart"/>
                      <w:r w:rsidRPr="00F04CB3">
                        <w:rPr>
                          <w:rFonts w:ascii="Arial" w:hAnsi="Arial" w:cs="Arial"/>
                          <w:sz w:val="18"/>
                          <w:szCs w:val="18"/>
                        </w:rPr>
                        <w:t>hStrS</w:t>
                      </w:r>
                      <w:proofErr w:type="spellEnd"/>
                      <w:r w:rsidRPr="00F04CB3">
                        <w:rPr>
                          <w:rFonts w:ascii="Arial" w:hAnsi="Arial" w:cs="Arial"/>
                          <w:sz w:val="18"/>
                          <w:szCs w:val="18"/>
                        </w:rPr>
                        <w:t xml:space="preserve">). </w:t>
                      </w:r>
                      <w:r>
                        <w:rPr>
                          <w:rFonts w:ascii="Arial" w:hAnsi="Arial" w:cs="Arial"/>
                          <w:b/>
                          <w:bCs/>
                          <w:sz w:val="18"/>
                          <w:szCs w:val="18"/>
                        </w:rPr>
                        <w:t>C-D</w:t>
                      </w:r>
                      <w:r>
                        <w:rPr>
                          <w:rFonts w:ascii="Arial" w:hAnsi="Arial" w:cs="Arial"/>
                          <w:sz w:val="18"/>
                          <w:szCs w:val="18"/>
                        </w:rPr>
                        <w:t>:</w:t>
                      </w:r>
                      <w:r w:rsidRPr="00F04CB3">
                        <w:rPr>
                          <w:rFonts w:ascii="Arial" w:hAnsi="Arial" w:cs="Arial"/>
                          <w:sz w:val="18"/>
                          <w:szCs w:val="18"/>
                        </w:rPr>
                        <w:t xml:space="preserve"> The </w:t>
                      </w:r>
                      <w:proofErr w:type="spellStart"/>
                      <w:r w:rsidRPr="00F04CB3">
                        <w:rPr>
                          <w:rFonts w:ascii="Arial" w:hAnsi="Arial" w:cs="Arial"/>
                          <w:sz w:val="18"/>
                          <w:szCs w:val="18"/>
                        </w:rPr>
                        <w:t>immunistaining</w:t>
                      </w:r>
                      <w:proofErr w:type="spellEnd"/>
                      <w:r w:rsidRPr="00F04CB3">
                        <w:rPr>
                          <w:rFonts w:ascii="Arial" w:hAnsi="Arial" w:cs="Arial"/>
                          <w:sz w:val="18"/>
                          <w:szCs w:val="18"/>
                        </w:rPr>
                        <w:t xml:space="preserve"> of </w:t>
                      </w:r>
                      <w:r w:rsidRPr="007D025C">
                        <w:rPr>
                          <w:rFonts w:ascii="Arial" w:hAnsi="Arial" w:cs="Arial"/>
                          <w:sz w:val="18"/>
                          <w:szCs w:val="18"/>
                        </w:rPr>
                        <w:t>specific</w:t>
                      </w:r>
                      <w:r>
                        <w:rPr>
                          <w:rFonts w:ascii="Arial" w:hAnsi="Arial" w:cs="Arial"/>
                          <w:sz w:val="18"/>
                          <w:szCs w:val="18"/>
                        </w:rPr>
                        <w:t xml:space="preserve"> </w:t>
                      </w:r>
                      <w:r w:rsidRPr="00F04CB3">
                        <w:rPr>
                          <w:rFonts w:ascii="Arial" w:hAnsi="Arial" w:cs="Arial"/>
                          <w:sz w:val="18"/>
                          <w:szCs w:val="18"/>
                        </w:rPr>
                        <w:t xml:space="preserve">neuronal makers for </w:t>
                      </w:r>
                      <w:proofErr w:type="spellStart"/>
                      <w:r w:rsidRPr="00F04CB3">
                        <w:rPr>
                          <w:rFonts w:ascii="Arial" w:hAnsi="Arial" w:cs="Arial"/>
                          <w:sz w:val="18"/>
                          <w:szCs w:val="18"/>
                        </w:rPr>
                        <w:t>hCS</w:t>
                      </w:r>
                      <w:proofErr w:type="spellEnd"/>
                      <w:r>
                        <w:rPr>
                          <w:rFonts w:ascii="Arial" w:hAnsi="Arial" w:cs="Arial"/>
                          <w:sz w:val="18"/>
                          <w:szCs w:val="18"/>
                        </w:rPr>
                        <w:t xml:space="preserve"> and </w:t>
                      </w:r>
                      <w:proofErr w:type="spellStart"/>
                      <w:r w:rsidRPr="00F04CB3">
                        <w:rPr>
                          <w:rFonts w:ascii="Arial" w:hAnsi="Arial" w:cs="Arial"/>
                          <w:sz w:val="18"/>
                          <w:szCs w:val="18"/>
                        </w:rPr>
                        <w:t>hStrS</w:t>
                      </w:r>
                      <w:proofErr w:type="spellEnd"/>
                      <w:r w:rsidRPr="00F04CB3">
                        <w:rPr>
                          <w:rFonts w:ascii="Arial" w:hAnsi="Arial" w:cs="Arial"/>
                          <w:sz w:val="18"/>
                          <w:szCs w:val="18"/>
                        </w:rPr>
                        <w:t xml:space="preserve">. </w:t>
                      </w:r>
                      <w:r w:rsidRPr="00187C82">
                        <w:rPr>
                          <w:rFonts w:ascii="Arial" w:hAnsi="Arial" w:cs="Arial"/>
                          <w:b/>
                          <w:bCs/>
                          <w:sz w:val="18"/>
                          <w:szCs w:val="18"/>
                        </w:rPr>
                        <w:t>E</w:t>
                      </w:r>
                      <w:r w:rsidRPr="00F04CB3">
                        <w:rPr>
                          <w:rFonts w:ascii="Arial" w:hAnsi="Arial" w:cs="Arial"/>
                          <w:b/>
                          <w:bCs/>
                          <w:sz w:val="18"/>
                          <w:szCs w:val="18"/>
                        </w:rPr>
                        <w:t>-</w:t>
                      </w:r>
                      <w:r>
                        <w:rPr>
                          <w:rFonts w:ascii="Arial" w:hAnsi="Arial" w:cs="Arial"/>
                          <w:b/>
                          <w:bCs/>
                          <w:sz w:val="18"/>
                          <w:szCs w:val="18"/>
                        </w:rPr>
                        <w:t>F</w:t>
                      </w:r>
                      <w:r w:rsidRPr="00683A84">
                        <w:rPr>
                          <w:rFonts w:ascii="Arial" w:hAnsi="Arial" w:cs="Arial"/>
                          <w:sz w:val="18"/>
                          <w:szCs w:val="18"/>
                        </w:rPr>
                        <w:t>:</w:t>
                      </w:r>
                      <w:r w:rsidRPr="00F04CB3">
                        <w:rPr>
                          <w:rFonts w:ascii="Arial" w:hAnsi="Arial" w:cs="Arial"/>
                          <w:sz w:val="18"/>
                          <w:szCs w:val="18"/>
                        </w:rPr>
                        <w:t xml:space="preserve"> </w:t>
                      </w:r>
                      <w:r>
                        <w:rPr>
                          <w:rFonts w:ascii="Arial" w:hAnsi="Arial" w:cs="Arial"/>
                          <w:sz w:val="18"/>
                          <w:szCs w:val="18"/>
                        </w:rPr>
                        <w:t>I</w:t>
                      </w:r>
                      <w:r w:rsidRPr="00F04CB3">
                        <w:rPr>
                          <w:rFonts w:ascii="Arial" w:hAnsi="Arial" w:cs="Arial"/>
                          <w:sz w:val="18"/>
                          <w:szCs w:val="18"/>
                        </w:rPr>
                        <w:t xml:space="preserve">llustration of </w:t>
                      </w:r>
                      <w:proofErr w:type="spellStart"/>
                      <w:r w:rsidRPr="00F04CB3">
                        <w:rPr>
                          <w:rFonts w:ascii="Arial" w:hAnsi="Arial" w:cs="Arial"/>
                          <w:sz w:val="18"/>
                          <w:szCs w:val="18"/>
                        </w:rPr>
                        <w:t>hCS</w:t>
                      </w:r>
                      <w:proofErr w:type="spellEnd"/>
                      <w:r w:rsidRPr="00F04CB3">
                        <w:rPr>
                          <w:rFonts w:ascii="Arial" w:hAnsi="Arial" w:cs="Arial"/>
                          <w:sz w:val="18"/>
                          <w:szCs w:val="18"/>
                        </w:rPr>
                        <w:t xml:space="preserve">, </w:t>
                      </w:r>
                      <w:proofErr w:type="spellStart"/>
                      <w:r w:rsidRPr="00F04CB3">
                        <w:rPr>
                          <w:rFonts w:ascii="Arial" w:hAnsi="Arial" w:cs="Arial"/>
                          <w:sz w:val="18"/>
                          <w:szCs w:val="18"/>
                        </w:rPr>
                        <w:t>hStrS</w:t>
                      </w:r>
                      <w:proofErr w:type="spellEnd"/>
                      <w:r w:rsidRPr="00F04CB3">
                        <w:rPr>
                          <w:rFonts w:ascii="Arial" w:hAnsi="Arial" w:cs="Arial"/>
                          <w:sz w:val="18"/>
                          <w:szCs w:val="18"/>
                        </w:rPr>
                        <w:t xml:space="preserve"> and their principal neurons and spines</w:t>
                      </w:r>
                      <w:r>
                        <w:rPr>
                          <w:rFonts w:ascii="Arial" w:hAnsi="Arial" w:cs="Arial"/>
                          <w:sz w:val="18"/>
                          <w:szCs w:val="18"/>
                        </w:rPr>
                        <w:t xml:space="preserve"> (</w:t>
                      </w:r>
                      <w:r w:rsidRPr="00F04CB3">
                        <w:rPr>
                          <w:rFonts w:ascii="Arial" w:hAnsi="Arial" w:cs="Arial"/>
                          <w:sz w:val="18"/>
                          <w:szCs w:val="18"/>
                        </w:rPr>
                        <w:t>left</w:t>
                      </w:r>
                      <w:r>
                        <w:rPr>
                          <w:rFonts w:ascii="Arial" w:hAnsi="Arial" w:cs="Arial"/>
                          <w:sz w:val="18"/>
                          <w:szCs w:val="18"/>
                        </w:rPr>
                        <w:t>)</w:t>
                      </w:r>
                      <w:r w:rsidRPr="00F04CB3">
                        <w:rPr>
                          <w:rFonts w:ascii="Arial" w:hAnsi="Arial" w:cs="Arial"/>
                          <w:sz w:val="18"/>
                          <w:szCs w:val="18"/>
                        </w:rPr>
                        <w:t xml:space="preserve">; </w:t>
                      </w:r>
                      <w:proofErr w:type="spellStart"/>
                      <w:r>
                        <w:rPr>
                          <w:rFonts w:ascii="Arial" w:hAnsi="Arial" w:cs="Arial"/>
                          <w:sz w:val="18"/>
                          <w:szCs w:val="18"/>
                        </w:rPr>
                        <w:t>R</w:t>
                      </w:r>
                      <w:r w:rsidRPr="00F04CB3">
                        <w:rPr>
                          <w:rFonts w:ascii="Arial" w:hAnsi="Arial" w:cs="Arial"/>
                          <w:sz w:val="18"/>
                          <w:szCs w:val="18"/>
                        </w:rPr>
                        <w:t>representative</w:t>
                      </w:r>
                      <w:proofErr w:type="spellEnd"/>
                      <w:r w:rsidRPr="00F04CB3">
                        <w:rPr>
                          <w:rFonts w:ascii="Arial" w:hAnsi="Arial" w:cs="Arial"/>
                          <w:sz w:val="18"/>
                          <w:szCs w:val="18"/>
                        </w:rPr>
                        <w:t xml:space="preserve"> action potentials</w:t>
                      </w:r>
                      <w:r>
                        <w:rPr>
                          <w:rFonts w:ascii="Arial" w:hAnsi="Arial" w:cs="Arial"/>
                          <w:sz w:val="18"/>
                          <w:szCs w:val="18"/>
                        </w:rPr>
                        <w:t xml:space="preserve"> (current-clamp, m</w:t>
                      </w:r>
                      <w:r w:rsidRPr="00F04CB3">
                        <w:rPr>
                          <w:rFonts w:ascii="Arial" w:hAnsi="Arial" w:cs="Arial"/>
                          <w:sz w:val="18"/>
                          <w:szCs w:val="18"/>
                        </w:rPr>
                        <w:t>iddle</w:t>
                      </w:r>
                      <w:r>
                        <w:rPr>
                          <w:rFonts w:ascii="Arial" w:hAnsi="Arial" w:cs="Arial"/>
                          <w:sz w:val="18"/>
                          <w:szCs w:val="18"/>
                        </w:rPr>
                        <w:t xml:space="preserve">) and </w:t>
                      </w:r>
                      <w:r w:rsidRPr="00F04CB3">
                        <w:rPr>
                          <w:rFonts w:ascii="Arial" w:hAnsi="Arial" w:cs="Arial"/>
                          <w:sz w:val="18"/>
                          <w:szCs w:val="18"/>
                        </w:rPr>
                        <w:t>spontaneous spikes</w:t>
                      </w:r>
                      <w:r>
                        <w:rPr>
                          <w:rFonts w:ascii="Arial" w:hAnsi="Arial" w:cs="Arial"/>
                          <w:sz w:val="18"/>
                          <w:szCs w:val="18"/>
                        </w:rPr>
                        <w:t xml:space="preserve"> (voltage-clamp, </w:t>
                      </w:r>
                      <w:r w:rsidRPr="00F04CB3">
                        <w:rPr>
                          <w:rFonts w:ascii="Arial" w:hAnsi="Arial" w:cs="Arial"/>
                          <w:sz w:val="18"/>
                          <w:szCs w:val="18"/>
                        </w:rPr>
                        <w:t>right</w:t>
                      </w:r>
                      <w:r>
                        <w:rPr>
                          <w:rFonts w:ascii="Arial" w:hAnsi="Arial" w:cs="Arial"/>
                          <w:sz w:val="18"/>
                          <w:szCs w:val="18"/>
                        </w:rPr>
                        <w:t>)</w:t>
                      </w:r>
                      <w:r w:rsidRPr="00F04CB3">
                        <w:rPr>
                          <w:rFonts w:ascii="Arial" w:hAnsi="Arial" w:cs="Arial"/>
                          <w:sz w:val="18"/>
                          <w:szCs w:val="18"/>
                        </w:rPr>
                        <w:t>.</w:t>
                      </w:r>
                      <w:r w:rsidRPr="00C53927">
                        <w:rPr>
                          <w:rFonts w:ascii="Arial" w:hAnsi="Arial" w:cs="Arial"/>
                          <w:sz w:val="18"/>
                          <w:szCs w:val="18"/>
                        </w:rPr>
                        <w:t xml:space="preserve"> </w:t>
                      </w:r>
                      <w:r>
                        <w:rPr>
                          <w:rFonts w:ascii="Arial" w:hAnsi="Arial" w:cs="Arial"/>
                          <w:sz w:val="18"/>
                          <w:szCs w:val="18"/>
                        </w:rPr>
                        <w:t>(</w:t>
                      </w:r>
                      <w:r w:rsidRPr="00C53927">
                        <w:rPr>
                          <w:rFonts w:ascii="Arial" w:hAnsi="Arial" w:cs="Arial"/>
                          <w:sz w:val="18"/>
                          <w:szCs w:val="18"/>
                        </w:rPr>
                        <w:t>Preliminary data</w:t>
                      </w:r>
                      <w:r>
                        <w:rPr>
                          <w:rFonts w:ascii="Arial" w:hAnsi="Arial" w:cs="Arial"/>
                          <w:sz w:val="18"/>
                          <w:szCs w:val="18"/>
                        </w:rPr>
                        <w:t>)</w:t>
                      </w:r>
                      <w:r w:rsidR="00394D2D">
                        <w:rPr>
                          <w:rFonts w:ascii="Arial" w:hAnsi="Arial" w:cs="Arial"/>
                          <w:sz w:val="18"/>
                          <w:szCs w:val="18"/>
                        </w:rPr>
                        <w:t>.</w:t>
                      </w:r>
                      <w:r>
                        <w:rPr>
                          <w:rFonts w:ascii="Arial" w:hAnsi="Arial" w:cs="Arial"/>
                          <w:sz w:val="18"/>
                          <w:szCs w:val="18"/>
                        </w:rPr>
                        <w:t xml:space="preserve"> </w:t>
                      </w:r>
                      <w:r w:rsidRPr="00F04CB3">
                        <w:rPr>
                          <w:rFonts w:ascii="Arial" w:hAnsi="Arial" w:cs="Arial"/>
                          <w:b/>
                          <w:bCs/>
                          <w:sz w:val="18"/>
                          <w:szCs w:val="18"/>
                        </w:rPr>
                        <w:t>Abbreviations:</w:t>
                      </w:r>
                      <w:r>
                        <w:rPr>
                          <w:rFonts w:ascii="Arial" w:hAnsi="Arial" w:cs="Arial"/>
                          <w:b/>
                          <w:bCs/>
                          <w:sz w:val="18"/>
                          <w:szCs w:val="18"/>
                        </w:rPr>
                        <w:t xml:space="preserve"> </w:t>
                      </w:r>
                      <w:r w:rsidRPr="00222833">
                        <w:rPr>
                          <w:rFonts w:ascii="Arial" w:hAnsi="Arial" w:cs="Arial"/>
                          <w:sz w:val="18"/>
                          <w:szCs w:val="18"/>
                        </w:rPr>
                        <w:t>SOX2, SRY-Box transcription factor 2;</w:t>
                      </w:r>
                      <w:r>
                        <w:rPr>
                          <w:rFonts w:ascii="Arial" w:hAnsi="Arial" w:cs="Arial"/>
                          <w:b/>
                          <w:bCs/>
                          <w:sz w:val="18"/>
                          <w:szCs w:val="18"/>
                        </w:rPr>
                        <w:t xml:space="preserve"> </w:t>
                      </w:r>
                      <w:r w:rsidRPr="00F04CB3">
                        <w:rPr>
                          <w:rFonts w:ascii="Arial" w:hAnsi="Arial" w:cs="Arial"/>
                          <w:sz w:val="18"/>
                          <w:szCs w:val="18"/>
                        </w:rPr>
                        <w:t>CTIP2, COUP-TF-interacting protein 2; TBR1, T-box brain 1; MAP2, microtubule-associated protein 2; NEUN, biomarker for neurons; GABA, γ-aminobutyric acid; GAD67, glutamic acid decarboxylase 67; DARPP32, dopamine- and cAMP-regulated phosphoprotein 32</w:t>
                      </w:r>
                      <w:r w:rsidR="00681EC2">
                        <w:rPr>
                          <w:rFonts w:ascii="Arial" w:hAnsi="Arial" w:cs="Arial"/>
                          <w:sz w:val="18"/>
                          <w:szCs w:val="18"/>
                        </w:rPr>
                        <w:t>.</w:t>
                      </w:r>
                    </w:p>
                  </w:txbxContent>
                </v:textbox>
                <w10:wrap type="tight" anchorx="margin" anchory="margin"/>
              </v:shape>
            </w:pict>
          </mc:Fallback>
        </mc:AlternateContent>
      </w:r>
      <w:r w:rsidR="00715FC5">
        <w:t>T</w:t>
      </w:r>
      <w:r w:rsidR="00431E35">
        <w:t>o</w:t>
      </w:r>
      <w:r w:rsidR="00431E35" w:rsidRPr="00431E35">
        <w:t xml:space="preserve"> </w:t>
      </w:r>
      <w:r w:rsidR="00431E35" w:rsidRPr="00431E35">
        <w:rPr>
          <w:noProof/>
        </w:rPr>
        <w:t>better emulate the human neural structur</w:t>
      </w:r>
      <w:r w:rsidR="00715FC5">
        <w:rPr>
          <w:rFonts w:eastAsiaTheme="minorEastAsia" w:hint="eastAsia"/>
          <w:noProof/>
          <w:lang w:eastAsia="zh-CN"/>
        </w:rPr>
        <w:t>e</w:t>
      </w:r>
      <w:r w:rsidR="00431E35" w:rsidRPr="00431E35">
        <w:rPr>
          <w:noProof/>
        </w:rPr>
        <w:t xml:space="preserve"> </w:t>
      </w:r>
      <w:r w:rsidR="00715FC5">
        <w:rPr>
          <w:noProof/>
        </w:rPr>
        <w:t xml:space="preserve">and </w:t>
      </w:r>
      <w:r w:rsidR="00431E35" w:rsidRPr="00431E35">
        <w:rPr>
          <w:noProof/>
        </w:rPr>
        <w:t>network maturity</w:t>
      </w:r>
      <w:r w:rsidR="00E15E58" w:rsidRPr="00446129">
        <w:t xml:space="preserve">, </w:t>
      </w:r>
      <w:r w:rsidR="00C65238" w:rsidRPr="00446129">
        <w:t xml:space="preserve">I </w:t>
      </w:r>
      <w:r w:rsidR="009A47C4" w:rsidRPr="00446129">
        <w:t>optimize</w:t>
      </w:r>
      <w:r w:rsidR="002437C2" w:rsidRPr="00446129">
        <w:t>d</w:t>
      </w:r>
      <w:r w:rsidR="00F02005" w:rsidRPr="00446129">
        <w:t xml:space="preserve"> the protocols </w:t>
      </w:r>
      <w:r w:rsidR="00715FC5">
        <w:rPr>
          <w:rFonts w:eastAsiaTheme="minorEastAsia" w:hint="eastAsia"/>
          <w:lang w:eastAsia="zh-CN"/>
        </w:rPr>
        <w:t>to</w:t>
      </w:r>
      <w:r w:rsidR="00E15E58" w:rsidRPr="00446129">
        <w:t xml:space="preserve"> </w:t>
      </w:r>
      <w:r w:rsidR="001B5067" w:rsidRPr="00446129">
        <w:t xml:space="preserve">successfully </w:t>
      </w:r>
      <w:r w:rsidR="00E15E58" w:rsidRPr="00446129">
        <w:t>generate</w:t>
      </w:r>
      <w:r w:rsidR="00F02005" w:rsidRPr="00446129">
        <w:t xml:space="preserve"> human cortical spheroid (</w:t>
      </w:r>
      <w:proofErr w:type="spellStart"/>
      <w:r w:rsidR="00F02005" w:rsidRPr="00446129">
        <w:t>hCS</w:t>
      </w:r>
      <w:proofErr w:type="spellEnd"/>
      <w:r w:rsidR="00F02005" w:rsidRPr="00446129">
        <w:t xml:space="preserve">), </w:t>
      </w:r>
      <w:r w:rsidR="00715FC5">
        <w:t xml:space="preserve">and </w:t>
      </w:r>
      <w:r w:rsidR="00F02005" w:rsidRPr="00446129">
        <w:t>human striatal spheroid (</w:t>
      </w:r>
      <w:proofErr w:type="spellStart"/>
      <w:r w:rsidR="00F02005" w:rsidRPr="00446129">
        <w:t>hStrS</w:t>
      </w:r>
      <w:proofErr w:type="spellEnd"/>
      <w:r w:rsidR="00F02005" w:rsidRPr="00446129">
        <w:t>)</w:t>
      </w:r>
      <w:r w:rsidR="00CA2EA0" w:rsidRPr="00446129">
        <w:fldChar w:fldCharType="begin">
          <w:fldData xml:space="preserve">PEVuZE5vdGU+PENpdGU+PEF1dGhvcj5NaXVyYTwvQXV0aG9yPjxZZWFyPjIwMjI8L1llYXI+PFJl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</w:fldData>
        </w:fldChar>
      </w:r>
      <w:r w:rsidR="00B66A14">
        <w:instrText xml:space="preserve"> ADDIN EN.CITE </w:instrText>
      </w:r>
      <w:r w:rsidR="00B66A14">
        <w:fldChar w:fldCharType="begin">
          <w:fldData xml:space="preserve">PEVuZE5vdGU+PENpdGU+PEF1dGhvcj5NaXVyYTwvQXV0aG9yPjxZZWFyPjIwMjI8L1llYXI+PFJl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</w:fldData>
        </w:fldChar>
      </w:r>
      <w:r w:rsidR="00B66A14">
        <w:instrText xml:space="preserve"> ADDIN EN.CITE.DATA </w:instrText>
      </w:r>
      <w:r w:rsidR="00B66A14">
        <w:fldChar w:fldCharType="end"/>
      </w:r>
      <w:r w:rsidR="00CA2EA0" w:rsidRPr="00446129">
        <w:fldChar w:fldCharType="separate"/>
      </w:r>
      <w:r w:rsidR="00B66A14" w:rsidRPr="00B66A14">
        <w:rPr>
          <w:noProof/>
          <w:vertAlign w:val="superscript"/>
        </w:rPr>
        <w:t>31,32</w:t>
      </w:r>
      <w:r w:rsidR="00CA2EA0" w:rsidRPr="00446129">
        <w:fldChar w:fldCharType="end"/>
      </w:r>
      <w:r w:rsidR="00CA2EA0" w:rsidRPr="00446129">
        <w:t xml:space="preserve"> </w:t>
      </w:r>
      <w:r w:rsidR="00F02005" w:rsidRPr="00446129">
        <w:t>(</w:t>
      </w:r>
      <w:r w:rsidR="00F02005" w:rsidRPr="00446129">
        <w:rPr>
          <w:b/>
          <w:bCs/>
        </w:rPr>
        <w:t>Fig</w:t>
      </w:r>
      <w:r w:rsidR="00F23A3E" w:rsidRPr="00446129">
        <w:rPr>
          <w:b/>
          <w:bCs/>
        </w:rPr>
        <w:t>.</w:t>
      </w:r>
      <w:r w:rsidR="00F02005" w:rsidRPr="00446129">
        <w:rPr>
          <w:b/>
          <w:bCs/>
        </w:rPr>
        <w:t xml:space="preserve"> </w:t>
      </w:r>
      <w:r w:rsidR="00431E35">
        <w:rPr>
          <w:b/>
          <w:bCs/>
        </w:rPr>
        <w:t>3</w:t>
      </w:r>
      <w:r w:rsidR="00F02005" w:rsidRPr="00446129">
        <w:rPr>
          <w:b/>
          <w:bCs/>
        </w:rPr>
        <w:t>A</w:t>
      </w:r>
      <w:r w:rsidR="00C97957">
        <w:rPr>
          <w:b/>
          <w:bCs/>
        </w:rPr>
        <w:t>, B</w:t>
      </w:r>
      <w:r w:rsidR="00F02005" w:rsidRPr="00446129">
        <w:t>)</w:t>
      </w:r>
      <w:r w:rsidR="00E15E58" w:rsidRPr="00446129">
        <w:t xml:space="preserve"> from </w:t>
      </w:r>
      <w:proofErr w:type="spellStart"/>
      <w:r w:rsidR="00E15E58" w:rsidRPr="00446129">
        <w:t>hiPSCs</w:t>
      </w:r>
      <w:proofErr w:type="spellEnd"/>
      <w:r w:rsidR="00715FC5">
        <w:rPr>
          <w:rFonts w:eastAsiaTheme="minorEastAsia" w:hint="eastAsia"/>
          <w:lang w:eastAsia="zh-CN"/>
        </w:rPr>
        <w:t xml:space="preserve"> and </w:t>
      </w:r>
      <w:r w:rsidR="00715FC5">
        <w:rPr>
          <w:rFonts w:eastAsiaTheme="minorEastAsia"/>
          <w:lang w:eastAsia="zh-CN"/>
        </w:rPr>
        <w:t>confirmed</w:t>
      </w:r>
      <w:r w:rsidR="00715FC5">
        <w:rPr>
          <w:rFonts w:eastAsiaTheme="minorEastAsia" w:hint="eastAsia"/>
          <w:lang w:eastAsia="zh-CN"/>
        </w:rPr>
        <w:t xml:space="preserve"> their </w:t>
      </w:r>
      <w:r w:rsidR="002437C2" w:rsidRPr="00446129">
        <w:t xml:space="preserve">specificity </w:t>
      </w:r>
      <w:r w:rsidR="00715FC5">
        <w:rPr>
          <w:rFonts w:eastAsiaTheme="minorEastAsia" w:hint="eastAsia"/>
          <w:lang w:eastAsia="zh-CN"/>
        </w:rPr>
        <w:t>via</w:t>
      </w:r>
      <w:r w:rsidR="002437C2" w:rsidRPr="00446129">
        <w:t xml:space="preserve"> immunostaining. </w:t>
      </w:r>
      <w:proofErr w:type="spellStart"/>
      <w:r w:rsidR="002437C2" w:rsidRPr="00446129">
        <w:t>hCS</w:t>
      </w:r>
      <w:proofErr w:type="spellEnd"/>
      <w:r w:rsidR="002437C2" w:rsidRPr="00446129">
        <w:t xml:space="preserve"> </w:t>
      </w:r>
      <w:r w:rsidR="00715FC5">
        <w:rPr>
          <w:rFonts w:eastAsiaTheme="minorEastAsia" w:hint="eastAsia"/>
          <w:lang w:eastAsia="zh-CN"/>
        </w:rPr>
        <w:t>expressed</w:t>
      </w:r>
      <w:r w:rsidR="002437C2" w:rsidRPr="00446129">
        <w:t xml:space="preserve"> neuronal markers CTIP2, TBR1, MAP2, and NEUN</w:t>
      </w:r>
      <w:r w:rsidR="00715FC5">
        <w:rPr>
          <w:rFonts w:eastAsiaTheme="minorEastAsia" w:hint="eastAsia"/>
          <w:lang w:eastAsia="zh-CN"/>
        </w:rPr>
        <w:t xml:space="preserve">, while </w:t>
      </w:r>
      <w:proofErr w:type="spellStart"/>
      <w:r w:rsidR="002437C2" w:rsidRPr="00446129">
        <w:t>hStrS</w:t>
      </w:r>
      <w:proofErr w:type="spellEnd"/>
      <w:r w:rsidR="00715FC5">
        <w:rPr>
          <w:rFonts w:eastAsiaTheme="minorEastAsia" w:hint="eastAsia"/>
          <w:lang w:eastAsia="zh-CN"/>
        </w:rPr>
        <w:t xml:space="preserve"> showed</w:t>
      </w:r>
      <w:r w:rsidR="002437C2" w:rsidRPr="00446129">
        <w:t xml:space="preserve"> GABAergic markers GABA and GAD67, and striatal markers D2 receptor and DARPP32 </w:t>
      </w:r>
      <w:r w:rsidR="008D7EFA" w:rsidRPr="00446129">
        <w:t>(</w:t>
      </w:r>
      <w:r w:rsidR="008D7EFA" w:rsidRPr="00446129">
        <w:rPr>
          <w:b/>
          <w:bCs/>
        </w:rPr>
        <w:t>Fig</w:t>
      </w:r>
      <w:r w:rsidR="00F23A3E" w:rsidRPr="00446129">
        <w:rPr>
          <w:b/>
          <w:bCs/>
        </w:rPr>
        <w:t>.</w:t>
      </w:r>
      <w:r w:rsidR="008D7EFA" w:rsidRPr="00446129">
        <w:rPr>
          <w:b/>
          <w:bCs/>
        </w:rPr>
        <w:t xml:space="preserve"> </w:t>
      </w:r>
      <w:r w:rsidR="00C97957">
        <w:rPr>
          <w:b/>
          <w:bCs/>
        </w:rPr>
        <w:t>3</w:t>
      </w:r>
      <w:r w:rsidR="00715FC5">
        <w:rPr>
          <w:rFonts w:eastAsiaTheme="minorEastAsia" w:hint="eastAsia"/>
          <w:b/>
          <w:bCs/>
          <w:lang w:eastAsia="zh-CN"/>
        </w:rPr>
        <w:t>C-</w:t>
      </w:r>
      <w:r w:rsidR="00C97957">
        <w:rPr>
          <w:b/>
          <w:bCs/>
        </w:rPr>
        <w:t>D</w:t>
      </w:r>
      <w:r w:rsidR="008D7EFA" w:rsidRPr="00446129">
        <w:t>).</w:t>
      </w:r>
      <w:r w:rsidR="00715FC5">
        <w:rPr>
          <w:rFonts w:eastAsiaTheme="minorEastAsia" w:hint="eastAsia"/>
          <w:lang w:eastAsia="zh-CN"/>
        </w:rPr>
        <w:t xml:space="preserve"> </w:t>
      </w:r>
      <w:r w:rsidR="002437C2" w:rsidRPr="00446129">
        <w:t>Functional</w:t>
      </w:r>
      <w:r w:rsidR="00715FC5">
        <w:rPr>
          <w:rFonts w:eastAsiaTheme="minorEastAsia" w:hint="eastAsia"/>
          <w:lang w:eastAsia="zh-CN"/>
        </w:rPr>
        <w:t xml:space="preserve"> tests revealed</w:t>
      </w:r>
      <w:r w:rsidR="002437C2" w:rsidRPr="00446129">
        <w:t xml:space="preserve"> </w:t>
      </w:r>
      <w:r w:rsidR="00715FC5" w:rsidRPr="00715FC5">
        <w:t>mature action potentials and spontaneous postsynaptic currents (</w:t>
      </w:r>
      <w:r w:rsidR="00715FC5" w:rsidRPr="00715FC5">
        <w:rPr>
          <w:b/>
          <w:bCs/>
        </w:rPr>
        <w:t>Fig. 3E-F</w:t>
      </w:r>
      <w:r w:rsidR="00715FC5" w:rsidRPr="00715FC5">
        <w:t>), with morphology and synaptic features verified post-recording</w:t>
      </w:r>
      <w:r w:rsidR="00715FC5">
        <w:rPr>
          <w:rFonts w:eastAsiaTheme="minorEastAsia" w:hint="eastAsia"/>
          <w:lang w:eastAsia="zh-CN"/>
        </w:rPr>
        <w:t>.</w:t>
      </w:r>
      <w:r w:rsidR="002437C2" w:rsidRPr="00446129">
        <w:t xml:space="preserve"> </w:t>
      </w:r>
      <w:r w:rsidR="003D1AB3" w:rsidRPr="00446129">
        <w:t>Data</w:t>
      </w:r>
      <w:r w:rsidR="00C7039A" w:rsidRPr="00446129">
        <w:t xml:space="preserve"> collectively indicate that human brain organoids are structurally and functionally well-developed</w:t>
      </w:r>
      <w:r w:rsidR="002437C2" w:rsidRPr="00446129">
        <w:t>.</w:t>
      </w:r>
    </w:p>
    <w:p w14:paraId="28025161" w14:textId="1166F9A6" w:rsidR="00753DCF" w:rsidRPr="0036308E" w:rsidRDefault="0036308E" w:rsidP="0035415C">
      <w:pPr>
        <w:tabs>
          <w:tab w:val="left" w:pos="460"/>
        </w:tabs>
        <w:jc w:val="both"/>
      </w:pPr>
      <w:r>
        <w:rPr>
          <w:u w:val="single"/>
        </w:rPr>
        <w:t>2</w:t>
      </w:r>
      <w:r w:rsidR="00EA5D4A" w:rsidRPr="0036308E">
        <w:rPr>
          <w:u w:val="single"/>
        </w:rPr>
        <w:t xml:space="preserve">. </w:t>
      </w:r>
      <w:r w:rsidRPr="0036308E">
        <w:rPr>
          <w:u w:val="single"/>
        </w:rPr>
        <w:t>Increased in</w:t>
      </w:r>
      <w:r w:rsidR="00715FC5">
        <w:rPr>
          <w:u w:val="single"/>
        </w:rPr>
        <w:t>trinsi</w:t>
      </w:r>
      <w:r w:rsidRPr="0036308E">
        <w:rPr>
          <w:u w:val="single"/>
        </w:rPr>
        <w:t xml:space="preserve">c neuronal excitability </w:t>
      </w:r>
      <w:r w:rsidR="002437C2" w:rsidRPr="0036308E">
        <w:rPr>
          <w:u w:val="single"/>
        </w:rPr>
        <w:t xml:space="preserve">in </w:t>
      </w:r>
      <w:proofErr w:type="spellStart"/>
      <w:r w:rsidR="002437C2" w:rsidRPr="0036308E">
        <w:rPr>
          <w:u w:val="single"/>
        </w:rPr>
        <w:t>h</w:t>
      </w:r>
      <w:r w:rsidR="00FA0D6C" w:rsidRPr="0036308E">
        <w:rPr>
          <w:u w:val="single"/>
        </w:rPr>
        <w:t>S</w:t>
      </w:r>
      <w:r w:rsidR="002437C2" w:rsidRPr="0036308E">
        <w:rPr>
          <w:u w:val="single"/>
        </w:rPr>
        <w:t>tr</w:t>
      </w:r>
      <w:r w:rsidR="00FA0D6C" w:rsidRPr="0036308E">
        <w:rPr>
          <w:u w:val="single"/>
        </w:rPr>
        <w:t>S</w:t>
      </w:r>
      <w:proofErr w:type="spellEnd"/>
      <w:r w:rsidR="002437C2" w:rsidRPr="0036308E">
        <w:rPr>
          <w:u w:val="single"/>
        </w:rPr>
        <w:t xml:space="preserve"> with </w:t>
      </w:r>
      <w:r w:rsidR="00FA0D6C" w:rsidRPr="0036308E">
        <w:rPr>
          <w:i/>
          <w:iCs/>
          <w:u w:val="single"/>
        </w:rPr>
        <w:t>SCN2A-C959X</w:t>
      </w:r>
      <w:r w:rsidR="00FA0D6C" w:rsidRPr="0036308E">
        <w:rPr>
          <w:u w:val="single"/>
        </w:rPr>
        <w:t xml:space="preserve"> </w:t>
      </w:r>
      <w:r w:rsidR="002437C2" w:rsidRPr="0036308E">
        <w:rPr>
          <w:u w:val="single"/>
        </w:rPr>
        <w:t>mutation</w:t>
      </w:r>
      <w:r w:rsidR="00753DCF" w:rsidRPr="0036308E">
        <w:rPr>
          <w:u w:val="single"/>
        </w:rPr>
        <w:t>.</w:t>
      </w:r>
      <w:r w:rsidR="00B120F8" w:rsidRPr="0036308E">
        <w:rPr>
          <w:noProof/>
        </w:rPr>
        <w:t xml:space="preserve"> </w:t>
      </w:r>
    </w:p>
    <w:p w14:paraId="41105014" w14:textId="5477FC94" w:rsidR="00617109" w:rsidRPr="00617109" w:rsidRDefault="00E679D3" w:rsidP="0035415C">
      <w:pPr>
        <w:pStyle w:val="BodyText"/>
        <w:ind w:left="0"/>
      </w:pPr>
      <w:r w:rsidRPr="009348CB">
        <w:t xml:space="preserve">To study </w:t>
      </w:r>
      <w:r w:rsidRPr="009348CB">
        <w:rPr>
          <w:i/>
          <w:iCs/>
        </w:rPr>
        <w:t>SCN2A</w:t>
      </w:r>
      <w:r w:rsidRPr="009348CB">
        <w:t xml:space="preserve"> deficiency in severe autism, we used </w:t>
      </w:r>
      <w:r w:rsidRPr="009348CB">
        <w:rPr>
          <w:rStyle w:val="Strong"/>
          <w:b w:val="0"/>
          <w:bCs w:val="0"/>
        </w:rPr>
        <w:t>CRISPR/Cas9</w:t>
      </w:r>
      <w:r w:rsidRPr="009348CB">
        <w:t xml:space="preserve"> to </w:t>
      </w:r>
      <w:r w:rsidR="00126659">
        <w:rPr>
          <w:rFonts w:eastAsiaTheme="minorEastAsia" w:hint="eastAsia"/>
          <w:lang w:eastAsia="zh-CN"/>
        </w:rPr>
        <w:t>introduce</w:t>
      </w:r>
      <w:r w:rsidRPr="009348CB">
        <w:t xml:space="preserve"> the </w:t>
      </w:r>
      <w:r w:rsidRPr="009348CB">
        <w:rPr>
          <w:rStyle w:val="Strong"/>
          <w:b w:val="0"/>
          <w:bCs w:val="0"/>
          <w:i/>
          <w:iCs/>
        </w:rPr>
        <w:t>SCN2A-C959X</w:t>
      </w:r>
      <w:r w:rsidRPr="009348CB">
        <w:rPr>
          <w:rStyle w:val="Strong"/>
          <w:b w:val="0"/>
          <w:bCs w:val="0"/>
        </w:rPr>
        <w:t xml:space="preserve"> mutation</w:t>
      </w:r>
      <w:r w:rsidRPr="009348CB">
        <w:t xml:space="preserve"> (</w:t>
      </w:r>
      <w:r w:rsidR="00CA15D5" w:rsidRPr="009348CB">
        <w:t xml:space="preserve">Cysteine 959 </w:t>
      </w:r>
      <w:r w:rsidR="00126659">
        <w:rPr>
          <w:rFonts w:eastAsiaTheme="minorEastAsia" w:hint="eastAsia"/>
          <w:lang w:eastAsia="zh-CN"/>
        </w:rPr>
        <w:t>t</w:t>
      </w:r>
      <w:r w:rsidR="00CA15D5" w:rsidRPr="009348CB">
        <w:t xml:space="preserve">o a stop codon) </w:t>
      </w:r>
      <w:r w:rsidRPr="009348CB">
        <w:t xml:space="preserve">and </w:t>
      </w:r>
      <w:r w:rsidR="00126659" w:rsidRPr="00126659">
        <w:t xml:space="preserve">generated WT (isogenic control), heterozygous (HET), and homozygous (HOM) </w:t>
      </w:r>
      <w:proofErr w:type="spellStart"/>
      <w:r w:rsidR="00126659" w:rsidRPr="00126659">
        <w:t>hiPSCs</w:t>
      </w:r>
      <w:proofErr w:type="spellEnd"/>
      <w:r w:rsidR="00126659" w:rsidRPr="00126659">
        <w:t xml:space="preserve"> (</w:t>
      </w:r>
      <w:r w:rsidR="00126659" w:rsidRPr="00126659">
        <w:rPr>
          <w:b/>
          <w:bCs/>
        </w:rPr>
        <w:t>Fig. 4A</w:t>
      </w:r>
      <w:r w:rsidR="00126659" w:rsidRPr="00126659">
        <w:t>)</w:t>
      </w:r>
      <w:r w:rsidR="00126659">
        <w:rPr>
          <w:rFonts w:eastAsiaTheme="minorEastAsia" w:hint="eastAsia"/>
          <w:lang w:eastAsia="zh-CN"/>
        </w:rPr>
        <w:t xml:space="preserve"> i</w:t>
      </w:r>
      <w:r w:rsidRPr="009348CB">
        <w:t>n collaboration with Dr. William C. Skarnes</w:t>
      </w:r>
      <w:r>
        <w:t>.</w:t>
      </w:r>
      <w:r w:rsidR="00823492" w:rsidRPr="00617109">
        <w:t xml:space="preserve"> While c</w:t>
      </w:r>
      <w:r w:rsidR="00BF5F0F" w:rsidRPr="00617109">
        <w:t xml:space="preserve">linically observed </w:t>
      </w:r>
      <w:r w:rsidR="00126659">
        <w:rPr>
          <w:rFonts w:eastAsiaTheme="minorEastAsia" w:hint="eastAsia"/>
          <w:lang w:eastAsia="zh-CN"/>
        </w:rPr>
        <w:t>is</w:t>
      </w:r>
      <w:r w:rsidR="00BF5F0F" w:rsidRPr="00617109">
        <w:t xml:space="preserve"> HET, </w:t>
      </w:r>
      <w:r w:rsidR="00823492" w:rsidRPr="00617109">
        <w:t xml:space="preserve">we also study </w:t>
      </w:r>
      <w:r w:rsidR="00BF5F0F" w:rsidRPr="00617109">
        <w:t>HOM</w:t>
      </w:r>
      <w:r w:rsidR="00823492" w:rsidRPr="00617109">
        <w:t xml:space="preserve"> in </w:t>
      </w:r>
      <w:r w:rsidR="0036308E" w:rsidRPr="00617109">
        <w:t>some</w:t>
      </w:r>
      <w:r w:rsidR="00823492" w:rsidRPr="00617109">
        <w:t xml:space="preserve"> experiment</w:t>
      </w:r>
      <w:r w:rsidR="0036308E" w:rsidRPr="00617109">
        <w:t>s</w:t>
      </w:r>
      <w:r w:rsidR="00823492" w:rsidRPr="00617109">
        <w:t xml:space="preserve"> as it may </w:t>
      </w:r>
      <w:r w:rsidR="00BF5F0F" w:rsidRPr="00617109">
        <w:t>exhibit a more severe phenotype</w:t>
      </w:r>
      <w:r w:rsidR="001B5067">
        <w:t>, convincing what I find from HET</w:t>
      </w:r>
      <w:r w:rsidR="00823492" w:rsidRPr="00617109">
        <w:t>.</w:t>
      </w:r>
      <w:r w:rsidR="00F52009" w:rsidRPr="00617109">
        <w:t xml:space="preserve"> </w:t>
      </w:r>
      <w:r w:rsidR="00E10510">
        <w:t xml:space="preserve">Immunostaining confirmed </w:t>
      </w:r>
      <w:r w:rsidR="00E10510" w:rsidRPr="009348CB">
        <w:rPr>
          <w:rStyle w:val="Strong"/>
          <w:b w:val="0"/>
          <w:bCs w:val="0"/>
        </w:rPr>
        <w:t>Na</w:t>
      </w:r>
      <w:r w:rsidR="00E10510" w:rsidRPr="009348CB">
        <w:rPr>
          <w:rStyle w:val="Strong"/>
          <w:b w:val="0"/>
          <w:bCs w:val="0"/>
          <w:vertAlign w:val="subscript"/>
        </w:rPr>
        <w:t>V</w:t>
      </w:r>
      <w:r w:rsidR="00E10510" w:rsidRPr="009348CB">
        <w:rPr>
          <w:rStyle w:val="Strong"/>
          <w:b w:val="0"/>
          <w:bCs w:val="0"/>
        </w:rPr>
        <w:t>1.2 presence</w:t>
      </w:r>
      <w:r w:rsidR="00E10510">
        <w:t xml:space="preserve"> in </w:t>
      </w:r>
      <w:proofErr w:type="spellStart"/>
      <w:r w:rsidR="00E10510">
        <w:t>hStrS</w:t>
      </w:r>
      <w:proofErr w:type="spellEnd"/>
      <w:r w:rsidR="00E10510">
        <w:t xml:space="preserve">, while qPCR and WB data showed reduced </w:t>
      </w:r>
      <w:r w:rsidR="00E10510" w:rsidRPr="009348CB">
        <w:rPr>
          <w:rStyle w:val="Strong"/>
          <w:b w:val="0"/>
          <w:bCs w:val="0"/>
          <w:i/>
          <w:iCs/>
        </w:rPr>
        <w:t>SCN2A</w:t>
      </w:r>
      <w:r w:rsidR="00E10510" w:rsidRPr="009348CB">
        <w:rPr>
          <w:rStyle w:val="Strong"/>
          <w:b w:val="0"/>
          <w:bCs w:val="0"/>
        </w:rPr>
        <w:t xml:space="preserve"> mRNA</w:t>
      </w:r>
      <w:r w:rsidR="00E10510" w:rsidRPr="009348CB">
        <w:rPr>
          <w:b/>
          <w:bCs/>
        </w:rPr>
        <w:t xml:space="preserve"> </w:t>
      </w:r>
      <w:r w:rsidR="00E10510" w:rsidRPr="009348CB">
        <w:t>and</w:t>
      </w:r>
      <w:r w:rsidR="00E10510" w:rsidRPr="009348CB">
        <w:rPr>
          <w:b/>
          <w:bCs/>
        </w:rPr>
        <w:t xml:space="preserve"> </w:t>
      </w:r>
      <w:r w:rsidR="00E10510" w:rsidRPr="009348CB">
        <w:rPr>
          <w:rStyle w:val="Strong"/>
          <w:b w:val="0"/>
          <w:bCs w:val="0"/>
        </w:rPr>
        <w:t>protein</w:t>
      </w:r>
      <w:r w:rsidR="001B5067">
        <w:rPr>
          <w:rStyle w:val="Strong"/>
          <w:b w:val="0"/>
          <w:bCs w:val="0"/>
        </w:rPr>
        <w:t xml:space="preserve"> levels</w:t>
      </w:r>
      <w:r w:rsidR="00E10510">
        <w:t xml:space="preserve"> in </w:t>
      </w:r>
      <w:r w:rsidR="00126659" w:rsidRPr="009348CB">
        <w:rPr>
          <w:rStyle w:val="Strong"/>
          <w:b w:val="0"/>
          <w:bCs w:val="0"/>
          <w:i/>
          <w:iCs/>
        </w:rPr>
        <w:t>C959X</w:t>
      </w:r>
      <w:r w:rsidR="00126659">
        <w:t xml:space="preserve"> </w:t>
      </w:r>
      <w:proofErr w:type="spellStart"/>
      <w:r w:rsidR="00E10510">
        <w:t>hStrS</w:t>
      </w:r>
      <w:proofErr w:type="spellEnd"/>
      <w:r w:rsidR="00E10510">
        <w:t xml:space="preserve"> groups (</w:t>
      </w:r>
      <w:r w:rsidR="00E10510" w:rsidRPr="00E10510">
        <w:rPr>
          <w:b/>
          <w:bCs/>
        </w:rPr>
        <w:t>Fig. 4B-D</w:t>
      </w:r>
      <w:r w:rsidR="00E10510">
        <w:t>), suggest</w:t>
      </w:r>
      <w:r w:rsidR="00126659">
        <w:rPr>
          <w:rFonts w:eastAsiaTheme="minorEastAsia" w:hint="eastAsia"/>
          <w:lang w:eastAsia="zh-CN"/>
        </w:rPr>
        <w:t>ing</w:t>
      </w:r>
      <w:r w:rsidR="00E10510">
        <w:t xml:space="preserve"> the </w:t>
      </w:r>
      <w:r w:rsidR="00E10510" w:rsidRPr="00E10510">
        <w:rPr>
          <w:i/>
          <w:iCs/>
        </w:rPr>
        <w:t>C959X</w:t>
      </w:r>
      <w:r w:rsidR="00E10510">
        <w:t xml:space="preserve"> mutation triggers </w:t>
      </w:r>
      <w:r w:rsidR="00E10510" w:rsidRPr="009348CB">
        <w:rPr>
          <w:rStyle w:val="Strong"/>
          <w:b w:val="0"/>
          <w:bCs w:val="0"/>
        </w:rPr>
        <w:t>nonsense-mediated decay (NMD)</w:t>
      </w:r>
      <w:r w:rsidR="00E10510" w:rsidRPr="009348CB">
        <w:t>,</w:t>
      </w:r>
      <w:r w:rsidR="00E10510">
        <w:t xml:space="preserve"> degrading mRNA with premature stop codons to prevent faulty protein accumulation, leading to Na</w:t>
      </w:r>
      <w:r w:rsidR="00E10510" w:rsidRPr="00E10510">
        <w:rPr>
          <w:vertAlign w:val="subscript"/>
        </w:rPr>
        <w:t>V</w:t>
      </w:r>
      <w:r w:rsidR="00E10510">
        <w:t>1.2 deficiency.</w:t>
      </w:r>
      <w:r w:rsidR="00E10510" w:rsidRPr="00617109">
        <w:t xml:space="preserve"> </w:t>
      </w:r>
      <w:r w:rsidR="00126659" w:rsidRPr="00126659">
        <w:t xml:space="preserve">Patch-clamp recordings of medium spiny neurons (MSNs) in </w:t>
      </w:r>
      <w:proofErr w:type="spellStart"/>
      <w:r w:rsidR="00126659" w:rsidRPr="00126659">
        <w:t>hStrS</w:t>
      </w:r>
      <w:proofErr w:type="spellEnd"/>
      <w:r w:rsidR="00126659" w:rsidRPr="00126659">
        <w:t xml:space="preserve"> slices showed increased firing rates in HET compared to WT, indicating heightened excitability in </w:t>
      </w:r>
      <w:r w:rsidR="00126659" w:rsidRPr="00126659">
        <w:rPr>
          <w:i/>
          <w:iCs/>
        </w:rPr>
        <w:t>SCN2A</w:t>
      </w:r>
      <w:r w:rsidR="00126659" w:rsidRPr="00126659">
        <w:t xml:space="preserve">-deficient </w:t>
      </w:r>
      <w:r w:rsidR="00D46495">
        <w:t xml:space="preserve">human </w:t>
      </w:r>
      <w:r w:rsidR="00126659" w:rsidRPr="00126659">
        <w:t>striatal neurons</w:t>
      </w:r>
      <w:r w:rsidR="00126659">
        <w:rPr>
          <w:rFonts w:eastAsiaTheme="minorEastAsia" w:hint="eastAsia"/>
          <w:lang w:eastAsia="zh-CN"/>
        </w:rPr>
        <w:t xml:space="preserve"> </w:t>
      </w:r>
      <w:r w:rsidR="00126659">
        <w:t>(</w:t>
      </w:r>
      <w:r w:rsidR="00126659" w:rsidRPr="005D2F2B">
        <w:rPr>
          <w:b/>
          <w:bCs/>
        </w:rPr>
        <w:t>Fig. 4E-G</w:t>
      </w:r>
      <w:r w:rsidR="00126659">
        <w:t>)</w:t>
      </w:r>
      <w:r w:rsidR="00126659" w:rsidRPr="00126659">
        <w:t xml:space="preserve">, </w:t>
      </w:r>
      <w:r w:rsidR="009348CB" w:rsidRPr="009348CB">
        <w:t>consistent with our previous findings in mouse cortex and striatum</w:t>
      </w:r>
      <w:r w:rsidR="00D46495">
        <w:t xml:space="preserve"> with severe </w:t>
      </w:r>
      <w:r w:rsidR="00D46495" w:rsidRPr="00ED58BB">
        <w:rPr>
          <w:i/>
          <w:iCs/>
        </w:rPr>
        <w:t>Scn2a</w:t>
      </w:r>
      <w:r w:rsidR="00D46495">
        <w:t xml:space="preserve"> deficiency</w:t>
      </w:r>
      <w:r w:rsidR="002D0893">
        <w:t xml:space="preserve"> (75% reduction)</w:t>
      </w:r>
      <w:r w:rsidR="00617109" w:rsidRPr="00617109">
        <w:fldChar w:fldCharType="begin"/>
      </w:r>
      <w:r w:rsidR="00B66A14">
        <w:instrText xml:space="preserve"> ADDIN EN.CITE &lt;EndNote&gt;&lt;Cite&gt;&lt;Author&gt;Zhang&lt;/Author&gt;&lt;Year&gt;2021&lt;/Year&gt;&lt;RecNum&gt;1100&lt;/RecNum&gt;&lt;DisplayText&gt;&lt;style face="superscript"&gt;33&lt;/style&gt;&lt;/DisplayText&gt;&lt;record&gt;&lt;rec-number&gt;1100&lt;/rec-number&gt;&lt;foreign-keys&gt;&lt;key app="EN" db-id="wsawtvpd4pez5geraz8vea9qzaspsrtxzavx" timestamp="1630779660"&gt;1100&lt;/key&gt;&lt;/foreign-keys&gt;&lt;ref-type name="Journal Article"&gt;17&lt;/ref-type&gt;&lt;contributors&gt;&lt;authors&gt;&lt;author&gt;Zhang, Jingliang&lt;/author&gt;&lt;author&gt;Chen, Xiaoling&lt;/author&gt;&lt;author&gt;Eaton, Muriel&lt;/author&gt;&lt;author&gt;Wu, Jiaxiang&lt;/author&gt;&lt;author&gt;Ma, Zhixiong&lt;/author&gt;&lt;author&gt;Lai, Shirong&lt;/author&gt;&lt;author&gt;Park, Anthony&lt;/author&gt;&lt;author&gt;Ahmad, Talha S&lt;/author&gt;&lt;author&gt;Que, Zhefu&lt;/author&gt;&lt;author&gt;Lee, Ji Hea&lt;/author&gt;&lt;/authors&gt;&lt;/contributors&gt;&lt;titles&gt;&lt;title&gt;Severe deficiency of the voltage-gated sodium channel NaV1. 2 elevates neuronal excitability in adult mice&lt;/title&gt;&lt;secondary-title&gt;Cell reports&lt;/secondary-title&gt;&lt;/titles&gt;&lt;periodical&gt;&lt;full-title&gt;Cell Reports&lt;/full-title&gt;&lt;/periodical&gt;&lt;pages&gt;109495&lt;/pages&gt;&lt;volume&gt;36&lt;/volume&gt;&lt;number&gt;5&lt;/number&gt;&lt;dates&gt;&lt;year&gt;2021&lt;/year&gt;&lt;/dates&gt;&lt;isbn&gt;2211-1247&lt;/isbn&gt;&lt;urls&gt;&lt;related-urls&gt;&lt;url&gt;https://www.cell.com/cell-reports/pdf/S2211-1247(21)00922-0.pdf&lt;/url&gt;&lt;/related-urls&gt;&lt;/urls&gt;&lt;/record&gt;&lt;/Cite&gt;&lt;/EndNote&gt;</w:instrText>
      </w:r>
      <w:r w:rsidR="00617109" w:rsidRPr="00617109">
        <w:fldChar w:fldCharType="separate"/>
      </w:r>
      <w:r w:rsidR="00B66A14" w:rsidRPr="00B66A14">
        <w:rPr>
          <w:noProof/>
          <w:vertAlign w:val="superscript"/>
        </w:rPr>
        <w:t>33</w:t>
      </w:r>
      <w:r w:rsidR="00617109" w:rsidRPr="00617109">
        <w:fldChar w:fldCharType="end"/>
      </w:r>
      <w:r w:rsidR="00617109" w:rsidRPr="00617109">
        <w:t>.</w:t>
      </w:r>
    </w:p>
    <w:p w14:paraId="1C720B00" w14:textId="23A60D88" w:rsidR="00B326DD" w:rsidRPr="00446129" w:rsidRDefault="00EE57EE" w:rsidP="0035415C">
      <w:pPr>
        <w:tabs>
          <w:tab w:val="left" w:pos="460"/>
        </w:tabs>
        <w:jc w:val="both"/>
      </w:pPr>
      <w:r>
        <w:rPr>
          <w:u w:val="single"/>
        </w:rPr>
        <w:t>3</w:t>
      </w:r>
      <w:r w:rsidR="00EA5D4A" w:rsidRPr="00446129">
        <w:rPr>
          <w:u w:val="single"/>
        </w:rPr>
        <w:t xml:space="preserve">. </w:t>
      </w:r>
      <w:r w:rsidR="00D46495">
        <w:rPr>
          <w:u w:val="single"/>
        </w:rPr>
        <w:t>Shortened</w:t>
      </w:r>
      <w:r w:rsidRPr="00EE57EE">
        <w:rPr>
          <w:u w:val="single"/>
        </w:rPr>
        <w:t xml:space="preserve"> axon initial segment (AIS) and </w:t>
      </w:r>
      <w:r>
        <w:rPr>
          <w:u w:val="single"/>
        </w:rPr>
        <w:t>reduced</w:t>
      </w:r>
      <w:r w:rsidRPr="00EE57EE">
        <w:rPr>
          <w:u w:val="single"/>
        </w:rPr>
        <w:t xml:space="preserve"> synaptic connection</w:t>
      </w:r>
      <w:r w:rsidR="00244130">
        <w:rPr>
          <w:u w:val="single"/>
        </w:rPr>
        <w:t>s</w:t>
      </w:r>
      <w:r w:rsidRPr="00EE57EE">
        <w:rPr>
          <w:u w:val="single"/>
        </w:rPr>
        <w:t xml:space="preserve"> in </w:t>
      </w:r>
      <w:r w:rsidRPr="00EE57EE">
        <w:rPr>
          <w:i/>
          <w:iCs/>
          <w:u w:val="single"/>
        </w:rPr>
        <w:t>SCN2A-C959X</w:t>
      </w:r>
      <w:r w:rsidRPr="00EE57EE">
        <w:rPr>
          <w:u w:val="single"/>
        </w:rPr>
        <w:t xml:space="preserve"> mutation </w:t>
      </w:r>
      <w:proofErr w:type="spellStart"/>
      <w:r w:rsidRPr="00EE57EE">
        <w:rPr>
          <w:u w:val="single"/>
        </w:rPr>
        <w:t>hStrS</w:t>
      </w:r>
      <w:proofErr w:type="spellEnd"/>
      <w:r w:rsidR="00B326DD" w:rsidRPr="00446129">
        <w:rPr>
          <w:u w:val="single"/>
        </w:rPr>
        <w:t>.</w:t>
      </w:r>
    </w:p>
    <w:p w14:paraId="1BC9FF2C" w14:textId="1EF48DB4" w:rsidR="00B40F43" w:rsidRPr="00446129" w:rsidRDefault="00310FE4" w:rsidP="0035415C">
      <w:pPr>
        <w:pStyle w:val="BodyText"/>
        <w:ind w:left="0"/>
      </w:pPr>
      <w:r>
        <w:t xml:space="preserve">Since </w:t>
      </w:r>
      <w:r w:rsidRPr="00310FE4">
        <w:t>Na</w:t>
      </w:r>
      <w:r w:rsidRPr="00310FE4">
        <w:rPr>
          <w:vertAlign w:val="subscript"/>
        </w:rPr>
        <w:t>V</w:t>
      </w:r>
      <w:r w:rsidRPr="00310FE4">
        <w:t xml:space="preserve">1.2 </w:t>
      </w:r>
      <w:r w:rsidR="00AF11CB" w:rsidRPr="00AF11CB">
        <w:t>localizes to</w:t>
      </w:r>
      <w:r w:rsidR="00AF11CB">
        <w:rPr>
          <w:rFonts w:eastAsiaTheme="minorEastAsia" w:hint="eastAsia"/>
          <w:lang w:eastAsia="zh-CN"/>
        </w:rPr>
        <w:t xml:space="preserve"> </w:t>
      </w:r>
      <w:r w:rsidRPr="00310FE4">
        <w:t xml:space="preserve">axon initial segments (AIS), </w:t>
      </w:r>
      <w:r w:rsidR="00AF11CB">
        <w:rPr>
          <w:rFonts w:eastAsiaTheme="minorEastAsia" w:hint="eastAsia"/>
          <w:lang w:eastAsia="zh-CN"/>
        </w:rPr>
        <w:t xml:space="preserve">and </w:t>
      </w:r>
      <w:r w:rsidRPr="00310FE4">
        <w:t>play</w:t>
      </w:r>
      <w:r w:rsidR="00AF11CB">
        <w:rPr>
          <w:rFonts w:eastAsiaTheme="minorEastAsia" w:hint="eastAsia"/>
          <w:lang w:eastAsia="zh-CN"/>
        </w:rPr>
        <w:t>s</w:t>
      </w:r>
      <w:r w:rsidRPr="00310FE4">
        <w:t xml:space="preserve"> a crucial role in initiating action potentials</w:t>
      </w:r>
      <w:r w:rsidRPr="00446129">
        <w:rPr>
          <w:bCs/>
        </w:rPr>
        <w:fldChar w:fldCharType="begin">
          <w:fldData xml:space="preserve">PEVuZE5vdGU+PENpdGU+PEF1dGhvcj5IdTwvQXV0aG9yPjxZZWFyPjIwMDk8L1llYXI+PFJlY051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</w:fldData>
        </w:fldChar>
      </w:r>
      <w:r w:rsidR="00B66A14">
        <w:rPr>
          <w:bCs/>
        </w:rPr>
        <w:instrText xml:space="preserve"> ADDIN EN.CITE </w:instrText>
      </w:r>
      <w:r w:rsidR="00B66A14">
        <w:rPr>
          <w:bCs/>
        </w:rPr>
        <w:fldChar w:fldCharType="begin">
          <w:fldData xml:space="preserve">PEVuZE5vdGU+PENpdGU+PEF1dGhvcj5IdTwvQXV0aG9yPjxZZWFyPjIwMDk8L1llYXI+PFJlY051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</w:fldData>
        </w:fldChar>
      </w:r>
      <w:r w:rsidR="00B66A14">
        <w:rPr>
          <w:bCs/>
        </w:rPr>
        <w:instrText xml:space="preserve"> ADDIN EN.CITE.DATA </w:instrText>
      </w:r>
      <w:r w:rsidR="00B66A14">
        <w:rPr>
          <w:bCs/>
        </w:rPr>
      </w:r>
      <w:r w:rsidR="00B66A14">
        <w:rPr>
          <w:bCs/>
        </w:rPr>
        <w:fldChar w:fldCharType="end"/>
      </w:r>
      <w:r w:rsidRPr="00446129">
        <w:rPr>
          <w:bCs/>
        </w:rPr>
      </w:r>
      <w:r w:rsidRPr="00446129">
        <w:rPr>
          <w:bCs/>
        </w:rPr>
        <w:fldChar w:fldCharType="separate"/>
      </w:r>
      <w:r w:rsidR="00B66A14" w:rsidRPr="00B66A14">
        <w:rPr>
          <w:bCs/>
          <w:noProof/>
          <w:vertAlign w:val="superscript"/>
        </w:rPr>
        <w:t>27,28</w:t>
      </w:r>
      <w:r w:rsidRPr="00446129">
        <w:rPr>
          <w:bCs/>
        </w:rPr>
        <w:fldChar w:fldCharType="end"/>
      </w:r>
      <w:r w:rsidR="00AF11CB">
        <w:rPr>
          <w:rFonts w:eastAsiaTheme="minorEastAsia" w:hint="eastAsia"/>
          <w:bCs/>
          <w:lang w:eastAsia="zh-CN"/>
        </w:rPr>
        <w:t>,</w:t>
      </w:r>
      <w:r w:rsidRPr="00310FE4">
        <w:t xml:space="preserve"> </w:t>
      </w:r>
      <w:r w:rsidR="00AF11CB" w:rsidRPr="00AF11CB">
        <w:t xml:space="preserve">I investigated </w:t>
      </w:r>
      <w:r w:rsidR="00220EF6">
        <w:t>axon plasticity</w:t>
      </w:r>
      <w:r w:rsidR="00220EF6" w:rsidRPr="00AF11CB">
        <w:t xml:space="preserve"> </w:t>
      </w:r>
      <w:r w:rsidR="00AF11CB" w:rsidRPr="00AF11CB">
        <w:t xml:space="preserve">mechanisms by </w:t>
      </w:r>
      <w:r w:rsidR="00C15C9D" w:rsidRPr="00AF11CB">
        <w:t>assessing</w:t>
      </w:r>
      <w:r w:rsidR="00AF11CB" w:rsidRPr="00AF11CB">
        <w:t xml:space="preserve"> AIS length with the ankyrin</w:t>
      </w:r>
      <w:r w:rsidR="00C64E33">
        <w:t>-</w:t>
      </w:r>
      <w:r w:rsidR="00AF11CB" w:rsidRPr="00AF11CB">
        <w:t>G marker, finding it shortened in the mutation group</w:t>
      </w:r>
      <w:r w:rsidR="00AF11CB">
        <w:rPr>
          <w:rFonts w:eastAsiaTheme="minorEastAsia" w:hint="eastAsia"/>
          <w:lang w:eastAsia="zh-CN"/>
        </w:rPr>
        <w:t xml:space="preserve"> </w:t>
      </w:r>
      <w:r w:rsidRPr="00446129">
        <w:t>(</w:t>
      </w:r>
      <w:r w:rsidRPr="00446129">
        <w:rPr>
          <w:b/>
          <w:bCs/>
        </w:rPr>
        <w:t>Fig. 5A</w:t>
      </w:r>
      <w:r w:rsidRPr="00446129">
        <w:t>).</w:t>
      </w:r>
      <w:r w:rsidRPr="00310FE4">
        <w:t xml:space="preserve"> As Na</w:t>
      </w:r>
      <w:r w:rsidRPr="00310FE4">
        <w:rPr>
          <w:vertAlign w:val="subscript"/>
        </w:rPr>
        <w:t>V</w:t>
      </w:r>
      <w:r w:rsidRPr="00310FE4">
        <w:t>1.2 expression later shifts to the soma and dendrites</w:t>
      </w:r>
      <w:r w:rsidRPr="00343619">
        <w:rPr>
          <w:b/>
        </w:rPr>
        <w:fldChar w:fldCharType="begin">
          <w:fldData xml:space="preserve">PEVuZE5vdGU+PENpdGU+PEF1dGhvcj5TcHJhdHQ8L0F1dGhvcj48WWVhcj4yMDE5PC9ZZWFyPjxS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</w:fldData>
        </w:fldChar>
      </w:r>
      <w:r w:rsidR="00B66A14">
        <w:rPr>
          <w:b/>
        </w:rPr>
        <w:instrText xml:space="preserve"> ADDIN EN.CITE </w:instrText>
      </w:r>
      <w:r w:rsidR="00B66A14">
        <w:rPr>
          <w:b/>
        </w:rPr>
        <w:fldChar w:fldCharType="begin">
          <w:fldData xml:space="preserve">PEVuZE5vdGU+PENpdGU+PEF1dGhvcj5TcHJhdHQ8L0F1dGhvcj48WWVhcj4yMDE5PC9ZZWFyPjxS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</w:fldData>
        </w:fldChar>
      </w:r>
      <w:r w:rsidR="00B66A14">
        <w:rPr>
          <w:b/>
        </w:rPr>
        <w:instrText xml:space="preserve"> ADDIN EN.CITE.DATA </w:instrText>
      </w:r>
      <w:r w:rsidR="00B66A14">
        <w:rPr>
          <w:b/>
        </w:rPr>
      </w:r>
      <w:r w:rsidR="00B66A14">
        <w:rPr>
          <w:b/>
        </w:rPr>
        <w:fldChar w:fldCharType="end"/>
      </w:r>
      <w:r w:rsidRPr="00343619">
        <w:rPr>
          <w:b/>
        </w:rPr>
      </w:r>
      <w:r w:rsidRPr="00343619">
        <w:rPr>
          <w:b/>
        </w:rPr>
        <w:fldChar w:fldCharType="separate"/>
      </w:r>
      <w:r w:rsidR="00B66A14" w:rsidRPr="00B66A14">
        <w:rPr>
          <w:b/>
          <w:noProof/>
          <w:vertAlign w:val="superscript"/>
        </w:rPr>
        <w:t>29,30</w:t>
      </w:r>
      <w:r w:rsidRPr="00343619">
        <w:rPr>
          <w:b/>
        </w:rPr>
        <w:fldChar w:fldCharType="end"/>
      </w:r>
      <w:r w:rsidRPr="00310FE4">
        <w:t xml:space="preserve">, I </w:t>
      </w:r>
      <w:r w:rsidR="00AF11CB" w:rsidRPr="00AF11CB">
        <w:t>also analyzed synaptic connections</w:t>
      </w:r>
      <w:r w:rsidRPr="00310FE4">
        <w:t xml:space="preserve">, </w:t>
      </w:r>
      <w:r w:rsidR="00AF11CB">
        <w:rPr>
          <w:rFonts w:eastAsiaTheme="minorEastAsia" w:hint="eastAsia"/>
          <w:lang w:eastAsia="zh-CN"/>
        </w:rPr>
        <w:t>observing</w:t>
      </w:r>
      <w:r w:rsidRPr="00310FE4">
        <w:t xml:space="preserve"> reduced colocalization of excitatory (Syn1/PSD95) and inhibitory (VGAT/Gephyrin) synaptic </w:t>
      </w:r>
      <w:r w:rsidRPr="00310FE4">
        <w:lastRenderedPageBreak/>
        <w:t xml:space="preserve">puncta in HET and HOM </w:t>
      </w:r>
      <w:r w:rsidR="00C15C9D" w:rsidRPr="0036308E">
        <w:rPr>
          <w:noProof/>
        </w:rPr>
        <mc:AlternateContent>
          <mc:Choice Requires="wps">
            <w:drawing>
              <wp:anchor distT="45720" distB="45720" distL="114300" distR="114300" simplePos="0" relativeHeight="251678720" behindDoc="1" locked="0" layoutInCell="1" allowOverlap="1" wp14:anchorId="1C3596D2" wp14:editId="3E598F25">
                <wp:simplePos x="0" y="0"/>
                <wp:positionH relativeFrom="margin">
                  <wp:posOffset>3606800</wp:posOffset>
                </wp:positionH>
                <wp:positionV relativeFrom="margin">
                  <wp:posOffset>210185</wp:posOffset>
                </wp:positionV>
                <wp:extent cx="3200400" cy="2756535"/>
                <wp:effectExtent l="0" t="0" r="19050" b="24765"/>
                <wp:wrapTight wrapText="bothSides">
                  <wp:wrapPolygon edited="0">
                    <wp:start x="0" y="0"/>
                    <wp:lineTo x="0" y="21645"/>
                    <wp:lineTo x="21600" y="21645"/>
                    <wp:lineTo x="21600" y="0"/>
                    <wp:lineTo x="0" y="0"/>
                  </wp:wrapPolygon>
                </wp:wrapTight>
                <wp:docPr id="18708677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756535"/>
                        </a:xfrm>
                        <a:prstGeom prst="rect">
                          <a:avLst/>
                        </a:prstGeom>
                        <a:solidFill>
                          <a:srgbClr val="FFFFFF"/>
                        </a:solidFill>
                        <a:ln w="9525">
                          <a:solidFill>
                            <a:srgbClr val="000000"/>
                          </a:solidFill>
                          <a:miter lim="800000"/>
                          <a:headEnd/>
                          <a:tailEnd/>
                        </a:ln>
                      </wps:spPr>
                      <wps:txbx>
                        <w:txbxContent>
                          <w:p w14:paraId="537ABB0E" w14:textId="6FD691C2" w:rsidR="005363A2" w:rsidRPr="00922F49" w:rsidRDefault="00794621" w:rsidP="00863A89">
                            <w:pPr>
                              <w:pStyle w:val="NormalWeb"/>
                              <w:jc w:val="both"/>
                              <w:rPr>
                                <w:sz w:val="18"/>
                                <w:szCs w:val="18"/>
                              </w:rPr>
                            </w:pPr>
                            <w:r>
                              <w:rPr>
                                <w:noProof/>
                              </w:rPr>
                              <w:drawing>
                                <wp:inline distT="0" distB="0" distL="0" distR="0" wp14:anchorId="27BF5840" wp14:editId="2D772C98">
                                  <wp:extent cx="3008630" cy="1142365"/>
                                  <wp:effectExtent l="0" t="0" r="1270" b="635"/>
                                  <wp:docPr id="118447753" name="Picture 13"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7753" name="Picture 13" descr="A close-up of a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8630" cy="1142365"/>
                                          </a:xfrm>
                                          <a:prstGeom prst="rect">
                                            <a:avLst/>
                                          </a:prstGeom>
                                          <a:noFill/>
                                          <a:ln>
                                            <a:noFill/>
                                          </a:ln>
                                        </pic:spPr>
                                      </pic:pic>
                                    </a:graphicData>
                                  </a:graphic>
                                </wp:inline>
                              </w:drawing>
                            </w:r>
                            <w:r w:rsidR="005363A2" w:rsidRPr="003E11DB">
                              <w:rPr>
                                <w:rFonts w:ascii="Arial" w:hAnsi="Arial" w:cs="Arial"/>
                                <w:b/>
                                <w:bCs/>
                                <w:sz w:val="18"/>
                                <w:szCs w:val="18"/>
                              </w:rPr>
                              <w:t xml:space="preserve">Fig. </w:t>
                            </w:r>
                            <w:r w:rsidR="00BE7731" w:rsidRPr="003E11DB">
                              <w:rPr>
                                <w:rFonts w:ascii="Arial" w:hAnsi="Arial" w:cs="Arial"/>
                                <w:b/>
                                <w:bCs/>
                                <w:sz w:val="18"/>
                                <w:szCs w:val="18"/>
                              </w:rPr>
                              <w:t>4</w:t>
                            </w:r>
                            <w:r w:rsidR="005363A2" w:rsidRPr="003E11DB">
                              <w:rPr>
                                <w:rFonts w:ascii="Arial" w:hAnsi="Arial" w:cs="Arial"/>
                                <w:sz w:val="18"/>
                                <w:szCs w:val="18"/>
                              </w:rPr>
                              <w:t xml:space="preserve">. </w:t>
                            </w:r>
                            <w:r w:rsidR="00BE7731" w:rsidRPr="003E11DB">
                              <w:rPr>
                                <w:rFonts w:ascii="Arial" w:hAnsi="Arial" w:cs="Arial"/>
                                <w:b/>
                                <w:bCs/>
                                <w:sz w:val="18"/>
                                <w:szCs w:val="18"/>
                              </w:rPr>
                              <w:t xml:space="preserve">Increased </w:t>
                            </w:r>
                            <w:proofErr w:type="spellStart"/>
                            <w:r w:rsidR="00BE7731" w:rsidRPr="003E11DB">
                              <w:rPr>
                                <w:rFonts w:ascii="Arial" w:hAnsi="Arial" w:cs="Arial"/>
                                <w:b/>
                                <w:bCs/>
                                <w:sz w:val="18"/>
                                <w:szCs w:val="18"/>
                              </w:rPr>
                              <w:t>instrinc</w:t>
                            </w:r>
                            <w:proofErr w:type="spellEnd"/>
                            <w:r w:rsidR="00BE7731" w:rsidRPr="003E11DB">
                              <w:rPr>
                                <w:rFonts w:ascii="Arial" w:hAnsi="Arial" w:cs="Arial"/>
                                <w:b/>
                                <w:bCs/>
                                <w:sz w:val="18"/>
                                <w:szCs w:val="18"/>
                              </w:rPr>
                              <w:t xml:space="preserve"> neuronal excitability</w:t>
                            </w:r>
                            <w:r w:rsidR="005363A2" w:rsidRPr="003E11DB">
                              <w:rPr>
                                <w:rFonts w:ascii="Arial" w:hAnsi="Arial" w:cs="Arial"/>
                                <w:b/>
                                <w:bCs/>
                                <w:sz w:val="18"/>
                                <w:szCs w:val="18"/>
                              </w:rPr>
                              <w:t xml:space="preserve"> in </w:t>
                            </w:r>
                            <w:proofErr w:type="spellStart"/>
                            <w:r w:rsidR="005363A2" w:rsidRPr="003E11DB">
                              <w:rPr>
                                <w:rFonts w:ascii="Arial" w:hAnsi="Arial" w:cs="Arial"/>
                                <w:b/>
                                <w:bCs/>
                                <w:sz w:val="18"/>
                                <w:szCs w:val="18"/>
                              </w:rPr>
                              <w:t>hStrS</w:t>
                            </w:r>
                            <w:proofErr w:type="spellEnd"/>
                            <w:r w:rsidR="005363A2" w:rsidRPr="003E11DB">
                              <w:rPr>
                                <w:rFonts w:ascii="Arial" w:hAnsi="Arial" w:cs="Arial"/>
                                <w:b/>
                                <w:bCs/>
                                <w:sz w:val="18"/>
                                <w:szCs w:val="18"/>
                              </w:rPr>
                              <w:t xml:space="preserve"> with </w:t>
                            </w:r>
                            <w:r w:rsidR="005363A2" w:rsidRPr="003E11DB">
                              <w:rPr>
                                <w:rFonts w:ascii="Arial" w:hAnsi="Arial" w:cs="Arial"/>
                                <w:b/>
                                <w:bCs/>
                                <w:i/>
                                <w:iCs/>
                                <w:sz w:val="18"/>
                                <w:szCs w:val="18"/>
                              </w:rPr>
                              <w:t>SCN2A-C959X</w:t>
                            </w:r>
                            <w:r w:rsidR="005363A2" w:rsidRPr="003E11DB">
                              <w:rPr>
                                <w:rFonts w:ascii="Arial" w:hAnsi="Arial" w:cs="Arial"/>
                                <w:b/>
                                <w:bCs/>
                                <w:sz w:val="18"/>
                                <w:szCs w:val="18"/>
                              </w:rPr>
                              <w:t xml:space="preserve"> mutation.</w:t>
                            </w:r>
                            <w:r w:rsidR="005363A2" w:rsidRPr="003E11DB">
                              <w:rPr>
                                <w:rFonts w:ascii="Arial" w:hAnsi="Arial" w:cs="Arial"/>
                                <w:sz w:val="18"/>
                                <w:szCs w:val="18"/>
                              </w:rPr>
                              <w:t xml:space="preserve"> </w:t>
                            </w:r>
                            <w:r w:rsidR="005363A2" w:rsidRPr="003E11DB">
                              <w:rPr>
                                <w:rFonts w:ascii="Arial" w:hAnsi="Arial" w:cs="Arial"/>
                                <w:b/>
                                <w:bCs/>
                                <w:sz w:val="18"/>
                                <w:szCs w:val="18"/>
                              </w:rPr>
                              <w:t>A</w:t>
                            </w:r>
                            <w:r w:rsidR="005363A2" w:rsidRPr="003E11DB">
                              <w:rPr>
                                <w:rFonts w:ascii="Arial" w:hAnsi="Arial" w:cs="Arial"/>
                                <w:sz w:val="18"/>
                                <w:szCs w:val="18"/>
                              </w:rPr>
                              <w:t xml:space="preserve">. </w:t>
                            </w:r>
                            <w:bookmarkStart w:id="15" w:name="_Hlk181196652"/>
                            <w:r w:rsidR="005363A2" w:rsidRPr="003E11DB">
                              <w:rPr>
                                <w:rFonts w:ascii="Arial" w:hAnsi="Arial" w:cs="Arial"/>
                                <w:sz w:val="18"/>
                                <w:szCs w:val="18"/>
                              </w:rPr>
                              <w:t xml:space="preserve">Schematic illustrating </w:t>
                            </w:r>
                            <w:bookmarkEnd w:id="15"/>
                            <w:r w:rsidR="005363A2" w:rsidRPr="003E11DB">
                              <w:rPr>
                                <w:rFonts w:ascii="Arial" w:hAnsi="Arial" w:cs="Arial"/>
                                <w:sz w:val="18"/>
                                <w:szCs w:val="18"/>
                              </w:rPr>
                              <w:t xml:space="preserve">the generation </w:t>
                            </w:r>
                            <w:r w:rsidR="00EF7E2A">
                              <w:rPr>
                                <w:rFonts w:ascii="Arial" w:hAnsi="Arial" w:cs="Arial"/>
                                <w:sz w:val="18"/>
                                <w:szCs w:val="18"/>
                              </w:rPr>
                              <w:t xml:space="preserve">mutation </w:t>
                            </w:r>
                            <w:proofErr w:type="spellStart"/>
                            <w:r w:rsidR="005363A2" w:rsidRPr="003E11DB">
                              <w:rPr>
                                <w:rFonts w:ascii="Arial" w:hAnsi="Arial" w:cs="Arial"/>
                                <w:sz w:val="18"/>
                                <w:szCs w:val="18"/>
                              </w:rPr>
                              <w:t>hStrS</w:t>
                            </w:r>
                            <w:proofErr w:type="spellEnd"/>
                            <w:r w:rsidR="005363A2" w:rsidRPr="003E11DB">
                              <w:rPr>
                                <w:rFonts w:ascii="Arial" w:hAnsi="Arial" w:cs="Arial"/>
                                <w:sz w:val="18"/>
                                <w:szCs w:val="18"/>
                              </w:rPr>
                              <w:t xml:space="preserve">. </w:t>
                            </w:r>
                            <w:r w:rsidR="005363A2" w:rsidRPr="003E11DB">
                              <w:rPr>
                                <w:rFonts w:ascii="Arial" w:hAnsi="Arial" w:cs="Arial"/>
                                <w:b/>
                                <w:bCs/>
                                <w:sz w:val="18"/>
                                <w:szCs w:val="18"/>
                              </w:rPr>
                              <w:t xml:space="preserve">B: </w:t>
                            </w:r>
                            <w:r w:rsidR="005363A2" w:rsidRPr="003E11DB">
                              <w:rPr>
                                <w:rFonts w:ascii="Arial" w:hAnsi="Arial" w:cs="Arial"/>
                                <w:sz w:val="18"/>
                                <w:szCs w:val="18"/>
                              </w:rPr>
                              <w:t>Immunostainings of Na</w:t>
                            </w:r>
                            <w:r w:rsidR="005363A2" w:rsidRPr="003E11DB">
                              <w:rPr>
                                <w:rFonts w:ascii="Arial" w:hAnsi="Arial" w:cs="Arial"/>
                                <w:sz w:val="18"/>
                                <w:szCs w:val="18"/>
                                <w:vertAlign w:val="subscript"/>
                              </w:rPr>
                              <w:t>V</w:t>
                            </w:r>
                            <w:r w:rsidR="005363A2" w:rsidRPr="003E11DB">
                              <w:rPr>
                                <w:rFonts w:ascii="Arial" w:hAnsi="Arial" w:cs="Arial"/>
                                <w:sz w:val="18"/>
                                <w:szCs w:val="18"/>
                              </w:rPr>
                              <w:t xml:space="preserve">1.2 on </w:t>
                            </w:r>
                            <w:proofErr w:type="spellStart"/>
                            <w:r w:rsidR="005363A2" w:rsidRPr="003E11DB">
                              <w:rPr>
                                <w:rFonts w:ascii="Arial" w:hAnsi="Arial" w:cs="Arial"/>
                                <w:sz w:val="18"/>
                                <w:szCs w:val="18"/>
                              </w:rPr>
                              <w:t>hStrS</w:t>
                            </w:r>
                            <w:proofErr w:type="spellEnd"/>
                            <w:r w:rsidR="005363A2" w:rsidRPr="003E11DB">
                              <w:rPr>
                                <w:rFonts w:ascii="Arial" w:hAnsi="Arial" w:cs="Arial"/>
                                <w:sz w:val="18"/>
                                <w:szCs w:val="18"/>
                              </w:rPr>
                              <w:t xml:space="preserve"> on day 180. </w:t>
                            </w:r>
                            <w:r w:rsidR="005363A2" w:rsidRPr="003E11DB">
                              <w:rPr>
                                <w:rFonts w:ascii="Arial" w:hAnsi="Arial" w:cs="Arial"/>
                                <w:b/>
                                <w:bCs/>
                                <w:sz w:val="18"/>
                                <w:szCs w:val="18"/>
                              </w:rPr>
                              <w:t>C</w:t>
                            </w:r>
                            <w:r w:rsidR="00BE7731" w:rsidRPr="003E11DB">
                              <w:rPr>
                                <w:rFonts w:ascii="Arial" w:hAnsi="Arial" w:cs="Arial"/>
                                <w:b/>
                                <w:bCs/>
                                <w:sz w:val="18"/>
                                <w:szCs w:val="18"/>
                              </w:rPr>
                              <w:t>, D</w:t>
                            </w:r>
                            <w:r w:rsidR="005363A2" w:rsidRPr="003E11DB">
                              <w:rPr>
                                <w:rFonts w:ascii="Arial" w:hAnsi="Arial" w:cs="Arial"/>
                                <w:sz w:val="18"/>
                                <w:szCs w:val="18"/>
                              </w:rPr>
                              <w:t xml:space="preserve">: The </w:t>
                            </w:r>
                            <w:r w:rsidR="005363A2" w:rsidRPr="003E11DB">
                              <w:rPr>
                                <w:rFonts w:ascii="Arial" w:hAnsi="Arial" w:cs="Arial"/>
                                <w:i/>
                                <w:iCs/>
                                <w:sz w:val="18"/>
                                <w:szCs w:val="18"/>
                              </w:rPr>
                              <w:t>SCN2A</w:t>
                            </w:r>
                            <w:r w:rsidR="005363A2" w:rsidRPr="003E11DB">
                              <w:rPr>
                                <w:rFonts w:ascii="Arial" w:hAnsi="Arial" w:cs="Arial"/>
                                <w:sz w:val="18"/>
                                <w:szCs w:val="18"/>
                              </w:rPr>
                              <w:t xml:space="preserve"> mRNA expression </w:t>
                            </w:r>
                            <w:r w:rsidR="00BE7731" w:rsidRPr="003E11DB">
                              <w:rPr>
                                <w:rFonts w:ascii="Arial" w:hAnsi="Arial" w:cs="Arial"/>
                                <w:sz w:val="18"/>
                                <w:szCs w:val="18"/>
                              </w:rPr>
                              <w:t xml:space="preserve">and protein </w:t>
                            </w:r>
                            <w:r w:rsidR="005363A2" w:rsidRPr="003E11DB">
                              <w:rPr>
                                <w:rFonts w:ascii="Arial" w:hAnsi="Arial" w:cs="Arial"/>
                                <w:sz w:val="18"/>
                                <w:szCs w:val="18"/>
                              </w:rPr>
                              <w:t xml:space="preserve">reduced in </w:t>
                            </w:r>
                            <w:proofErr w:type="spellStart"/>
                            <w:r w:rsidR="005363A2" w:rsidRPr="003E11DB">
                              <w:rPr>
                                <w:rFonts w:ascii="Arial" w:hAnsi="Arial" w:cs="Arial"/>
                                <w:sz w:val="18"/>
                                <w:szCs w:val="18"/>
                              </w:rPr>
                              <w:t>hStrS</w:t>
                            </w:r>
                            <w:proofErr w:type="spellEnd"/>
                            <w:r w:rsidR="005363A2" w:rsidRPr="003E11DB">
                              <w:rPr>
                                <w:rFonts w:ascii="Arial" w:hAnsi="Arial" w:cs="Arial"/>
                                <w:sz w:val="18"/>
                                <w:szCs w:val="18"/>
                              </w:rPr>
                              <w:t xml:space="preserve"> with </w:t>
                            </w:r>
                            <w:r w:rsidR="005363A2" w:rsidRPr="003E11DB">
                              <w:rPr>
                                <w:rFonts w:ascii="Arial" w:hAnsi="Arial" w:cs="Arial"/>
                                <w:i/>
                                <w:iCs/>
                                <w:sz w:val="18"/>
                                <w:szCs w:val="18"/>
                              </w:rPr>
                              <w:t>C959X</w:t>
                            </w:r>
                            <w:r w:rsidR="005363A2" w:rsidRPr="003E11DB">
                              <w:rPr>
                                <w:rFonts w:ascii="Arial" w:hAnsi="Arial" w:cs="Arial"/>
                                <w:sz w:val="18"/>
                                <w:szCs w:val="18"/>
                              </w:rPr>
                              <w:t xml:space="preserve"> mutations.</w:t>
                            </w:r>
                            <w:r w:rsidR="00564F2E" w:rsidRPr="00564F2E">
                              <w:rPr>
                                <w:rFonts w:ascii="Arial" w:hAnsi="Arial" w:cs="Arial"/>
                                <w:sz w:val="18"/>
                                <w:szCs w:val="18"/>
                              </w:rPr>
                              <w:t xml:space="preserve"> </w:t>
                            </w:r>
                            <w:r w:rsidR="00564F2E" w:rsidRPr="003E11DB">
                              <w:rPr>
                                <w:rFonts w:ascii="Arial" w:hAnsi="Arial" w:cs="Arial"/>
                                <w:sz w:val="18"/>
                                <w:szCs w:val="18"/>
                              </w:rPr>
                              <w:t>****, p&lt;0.0001</w:t>
                            </w:r>
                            <w:r w:rsidR="00564F2E">
                              <w:rPr>
                                <w:rFonts w:ascii="Arial" w:hAnsi="Arial" w:cs="Arial"/>
                                <w:sz w:val="18"/>
                                <w:szCs w:val="18"/>
                              </w:rPr>
                              <w:t xml:space="preserve">, </w:t>
                            </w:r>
                            <w:r w:rsidR="00564F2E" w:rsidRPr="003E11DB">
                              <w:rPr>
                                <w:rFonts w:ascii="Arial" w:hAnsi="Arial" w:cs="Arial"/>
                                <w:sz w:val="18"/>
                                <w:szCs w:val="18"/>
                              </w:rPr>
                              <w:t>(ANOVA with Bonferroni)</w:t>
                            </w:r>
                            <w:r w:rsidR="005363A2" w:rsidRPr="003E11DB">
                              <w:rPr>
                                <w:rFonts w:ascii="Arial" w:hAnsi="Arial" w:cs="Arial"/>
                                <w:sz w:val="18"/>
                                <w:szCs w:val="18"/>
                              </w:rPr>
                              <w:t xml:space="preserve"> </w:t>
                            </w:r>
                            <w:r w:rsidR="00BE7731" w:rsidRPr="003E11DB">
                              <w:rPr>
                                <w:rFonts w:ascii="Arial" w:hAnsi="Arial" w:cs="Arial"/>
                                <w:b/>
                                <w:bCs/>
                                <w:sz w:val="18"/>
                                <w:szCs w:val="18"/>
                              </w:rPr>
                              <w:t>E</w:t>
                            </w:r>
                            <w:r w:rsidR="005363A2" w:rsidRPr="003E11DB">
                              <w:rPr>
                                <w:rFonts w:ascii="Arial" w:hAnsi="Arial" w:cs="Arial"/>
                                <w:b/>
                                <w:bCs/>
                                <w:sz w:val="18"/>
                                <w:szCs w:val="18"/>
                              </w:rPr>
                              <w:t>:</w:t>
                            </w:r>
                            <w:r w:rsidR="005363A2" w:rsidRPr="003E11DB">
                              <w:rPr>
                                <w:rFonts w:ascii="Arial" w:hAnsi="Arial" w:cs="Arial"/>
                                <w:sz w:val="18"/>
                                <w:szCs w:val="18"/>
                              </w:rPr>
                              <w:t xml:space="preserve"> </w:t>
                            </w:r>
                            <w:r w:rsidR="003E11DB">
                              <w:rPr>
                                <w:rFonts w:ascii="Arial" w:hAnsi="Arial" w:cs="Arial"/>
                                <w:sz w:val="18"/>
                                <w:szCs w:val="18"/>
                              </w:rPr>
                              <w:t>R</w:t>
                            </w:r>
                            <w:r w:rsidR="003E11DB" w:rsidRPr="003E11DB">
                              <w:rPr>
                                <w:rFonts w:ascii="Arial" w:hAnsi="Arial" w:cs="Arial"/>
                                <w:sz w:val="18"/>
                                <w:szCs w:val="18"/>
                              </w:rPr>
                              <w:t>epresentative</w:t>
                            </w:r>
                            <w:r w:rsidR="003E11DB">
                              <w:rPr>
                                <w:rFonts w:ascii="Arial" w:hAnsi="Arial" w:cs="Arial"/>
                                <w:sz w:val="18"/>
                                <w:szCs w:val="18"/>
                              </w:rPr>
                              <w:t xml:space="preserve"> recorded MSN</w:t>
                            </w:r>
                            <w:r w:rsidR="005363A2" w:rsidRPr="003E11DB">
                              <w:rPr>
                                <w:rFonts w:ascii="Arial" w:hAnsi="Arial" w:cs="Arial"/>
                                <w:sz w:val="18"/>
                                <w:szCs w:val="18"/>
                              </w:rPr>
                              <w:t xml:space="preserve"> </w:t>
                            </w:r>
                            <w:r w:rsidR="003E11DB">
                              <w:rPr>
                                <w:rFonts w:ascii="Arial" w:hAnsi="Arial" w:cs="Arial"/>
                                <w:sz w:val="18"/>
                                <w:szCs w:val="18"/>
                              </w:rPr>
                              <w:t xml:space="preserve">which label by </w:t>
                            </w:r>
                            <w:proofErr w:type="spellStart"/>
                            <w:r w:rsidR="003E11DB">
                              <w:rPr>
                                <w:rFonts w:ascii="Arial" w:hAnsi="Arial" w:cs="Arial"/>
                                <w:sz w:val="18"/>
                                <w:szCs w:val="18"/>
                              </w:rPr>
                              <w:t>neurobiotin</w:t>
                            </w:r>
                            <w:proofErr w:type="spellEnd"/>
                            <w:r w:rsidR="003E11DB">
                              <w:rPr>
                                <w:rFonts w:ascii="Arial" w:hAnsi="Arial" w:cs="Arial"/>
                                <w:sz w:val="18"/>
                                <w:szCs w:val="18"/>
                              </w:rPr>
                              <w:t xml:space="preserve"> in </w:t>
                            </w:r>
                            <w:proofErr w:type="spellStart"/>
                            <w:r w:rsidR="003E11DB">
                              <w:rPr>
                                <w:rFonts w:ascii="Arial" w:hAnsi="Arial" w:cs="Arial"/>
                                <w:sz w:val="18"/>
                                <w:szCs w:val="18"/>
                              </w:rPr>
                              <w:t>hStrS</w:t>
                            </w:r>
                            <w:proofErr w:type="spellEnd"/>
                            <w:r w:rsidR="003E11DB">
                              <w:rPr>
                                <w:rFonts w:ascii="Arial" w:hAnsi="Arial" w:cs="Arial"/>
                                <w:sz w:val="18"/>
                                <w:szCs w:val="18"/>
                              </w:rPr>
                              <w:t xml:space="preserve">. </w:t>
                            </w:r>
                            <w:r w:rsidR="005363A2" w:rsidRPr="003E11DB">
                              <w:rPr>
                                <w:rFonts w:ascii="Arial" w:hAnsi="Arial" w:cs="Arial"/>
                                <w:b/>
                                <w:bCs/>
                                <w:sz w:val="18"/>
                                <w:szCs w:val="18"/>
                              </w:rPr>
                              <w:t>F</w:t>
                            </w:r>
                            <w:r w:rsidR="003E11DB">
                              <w:rPr>
                                <w:rFonts w:ascii="Arial" w:hAnsi="Arial" w:cs="Arial"/>
                                <w:b/>
                                <w:bCs/>
                                <w:sz w:val="18"/>
                                <w:szCs w:val="18"/>
                              </w:rPr>
                              <w:t>-G</w:t>
                            </w:r>
                            <w:r w:rsidR="005363A2" w:rsidRPr="003E11DB">
                              <w:rPr>
                                <w:rFonts w:ascii="Arial" w:hAnsi="Arial" w:cs="Arial"/>
                                <w:b/>
                                <w:bCs/>
                                <w:sz w:val="18"/>
                                <w:szCs w:val="18"/>
                              </w:rPr>
                              <w:t>:</w:t>
                            </w:r>
                            <w:r w:rsidR="005363A2" w:rsidRPr="003E11DB">
                              <w:rPr>
                                <w:rFonts w:ascii="Arial" w:hAnsi="Arial" w:cs="Arial"/>
                                <w:sz w:val="18"/>
                                <w:szCs w:val="18"/>
                              </w:rPr>
                              <w:t xml:space="preserve"> </w:t>
                            </w:r>
                            <w:r w:rsidR="003E11DB" w:rsidRPr="003E11DB">
                              <w:rPr>
                                <w:rFonts w:ascii="Arial" w:hAnsi="Arial" w:cs="Arial"/>
                                <w:sz w:val="18"/>
                                <w:szCs w:val="18"/>
                              </w:rPr>
                              <w:t>The representative firing</w:t>
                            </w:r>
                            <w:r w:rsidR="003E11DB">
                              <w:rPr>
                                <w:rFonts w:ascii="Arial" w:hAnsi="Arial" w:cs="Arial"/>
                                <w:sz w:val="18"/>
                                <w:szCs w:val="18"/>
                              </w:rPr>
                              <w:t xml:space="preserve"> and i</w:t>
                            </w:r>
                            <w:r w:rsidR="003E11DB" w:rsidRPr="003E11DB">
                              <w:rPr>
                                <w:rFonts w:ascii="Arial" w:hAnsi="Arial" w:cs="Arial"/>
                                <w:sz w:val="18"/>
                                <w:szCs w:val="18"/>
                              </w:rPr>
                              <w:t xml:space="preserve">ncreased </w:t>
                            </w:r>
                            <w:r w:rsidR="003E11DB">
                              <w:rPr>
                                <w:rFonts w:ascii="Arial" w:hAnsi="Arial" w:cs="Arial"/>
                                <w:sz w:val="18"/>
                                <w:szCs w:val="18"/>
                              </w:rPr>
                              <w:t xml:space="preserve">action </w:t>
                            </w:r>
                            <w:proofErr w:type="spellStart"/>
                            <w:r w:rsidR="003E11DB">
                              <w:rPr>
                                <w:rFonts w:ascii="Arial" w:hAnsi="Arial" w:cs="Arial"/>
                                <w:sz w:val="18"/>
                                <w:szCs w:val="18"/>
                              </w:rPr>
                              <w:t>poteintial</w:t>
                            </w:r>
                            <w:proofErr w:type="spellEnd"/>
                            <w:r w:rsidR="003E11DB">
                              <w:rPr>
                                <w:rFonts w:ascii="Arial" w:hAnsi="Arial" w:cs="Arial"/>
                                <w:sz w:val="18"/>
                                <w:szCs w:val="18"/>
                              </w:rPr>
                              <w:t xml:space="preserve"> (AP) </w:t>
                            </w:r>
                            <w:r w:rsidR="003E11DB" w:rsidRPr="003E11DB">
                              <w:rPr>
                                <w:rFonts w:ascii="Arial" w:hAnsi="Arial" w:cs="Arial"/>
                                <w:sz w:val="18"/>
                                <w:szCs w:val="18"/>
                              </w:rPr>
                              <w:t xml:space="preserve">firing rates in human </w:t>
                            </w:r>
                            <w:r w:rsidR="003E11DB">
                              <w:rPr>
                                <w:rFonts w:ascii="Arial" w:hAnsi="Arial" w:cs="Arial"/>
                                <w:sz w:val="18"/>
                                <w:szCs w:val="18"/>
                              </w:rPr>
                              <w:t>striatal MSN</w:t>
                            </w:r>
                            <w:r w:rsidR="003E11DB" w:rsidRPr="003E11DB">
                              <w:rPr>
                                <w:rFonts w:ascii="Arial" w:hAnsi="Arial" w:cs="Arial"/>
                                <w:sz w:val="18"/>
                                <w:szCs w:val="18"/>
                              </w:rPr>
                              <w:t xml:space="preserve"> carrying </w:t>
                            </w:r>
                            <w:r w:rsidR="003E11DB" w:rsidRPr="003E11DB">
                              <w:rPr>
                                <w:rFonts w:ascii="Arial" w:hAnsi="Arial" w:cs="Arial"/>
                                <w:i/>
                                <w:iCs/>
                                <w:sz w:val="18"/>
                                <w:szCs w:val="18"/>
                              </w:rPr>
                              <w:t>SCN2A-C959X</w:t>
                            </w:r>
                            <w:r w:rsidR="003E11DB" w:rsidRPr="003E11DB">
                              <w:rPr>
                                <w:rFonts w:ascii="Arial" w:hAnsi="Arial" w:cs="Arial"/>
                                <w:sz w:val="18"/>
                                <w:szCs w:val="18"/>
                              </w:rPr>
                              <w:t xml:space="preserve"> </w:t>
                            </w:r>
                            <w:r w:rsidR="0025091F" w:rsidRPr="0025091F">
                              <w:rPr>
                                <w:rFonts w:ascii="Arial" w:hAnsi="Arial" w:cs="Arial"/>
                                <w:i/>
                                <w:iCs/>
                                <w:sz w:val="18"/>
                                <w:szCs w:val="18"/>
                              </w:rPr>
                              <w:t>HET</w:t>
                            </w:r>
                            <w:r w:rsidR="0025091F">
                              <w:rPr>
                                <w:rFonts w:ascii="Arial" w:hAnsi="Arial" w:cs="Arial"/>
                                <w:sz w:val="18"/>
                                <w:szCs w:val="18"/>
                              </w:rPr>
                              <w:t xml:space="preserve"> </w:t>
                            </w:r>
                            <w:r w:rsidR="003E11DB" w:rsidRPr="003E11DB">
                              <w:rPr>
                                <w:rFonts w:ascii="Arial" w:hAnsi="Arial" w:cs="Arial"/>
                                <w:sz w:val="18"/>
                                <w:szCs w:val="18"/>
                              </w:rPr>
                              <w:t xml:space="preserve">mutation </w:t>
                            </w:r>
                            <w:r w:rsidR="005363A2" w:rsidRPr="003E11DB">
                              <w:rPr>
                                <w:rFonts w:ascii="Arial" w:hAnsi="Arial" w:cs="Arial"/>
                                <w:sz w:val="18"/>
                                <w:szCs w:val="18"/>
                              </w:rPr>
                              <w:t>*, p&lt;0.0</w:t>
                            </w:r>
                            <w:r>
                              <w:rPr>
                                <w:rFonts w:ascii="Arial" w:hAnsi="Arial" w:cs="Arial"/>
                                <w:sz w:val="18"/>
                                <w:szCs w:val="18"/>
                              </w:rPr>
                              <w:t>5</w:t>
                            </w:r>
                            <w:r w:rsidR="005363A2" w:rsidRPr="003E11DB">
                              <w:rPr>
                                <w:rFonts w:ascii="Arial" w:hAnsi="Arial" w:cs="Arial"/>
                                <w:sz w:val="18"/>
                                <w:szCs w:val="18"/>
                              </w:rPr>
                              <w:t>. (</w:t>
                            </w:r>
                            <w:r w:rsidR="00564F2E">
                              <w:rPr>
                                <w:rFonts w:ascii="Arial" w:hAnsi="Arial" w:cs="Arial"/>
                                <w:sz w:val="18"/>
                                <w:szCs w:val="18"/>
                              </w:rPr>
                              <w:t xml:space="preserve">2way </w:t>
                            </w:r>
                            <w:r w:rsidR="005363A2" w:rsidRPr="003E11DB">
                              <w:rPr>
                                <w:rFonts w:ascii="Arial" w:hAnsi="Arial" w:cs="Arial"/>
                                <w:sz w:val="18"/>
                                <w:szCs w:val="18"/>
                              </w:rPr>
                              <w:t>ANOVA with Bonferroni). Data represent means ± SEM. (</w:t>
                            </w:r>
                            <w:r w:rsidR="00AE278D" w:rsidRPr="00AE278D">
                              <w:rPr>
                                <w:rFonts w:ascii="Arial" w:hAnsi="Arial" w:cs="Arial"/>
                                <w:b/>
                                <w:bCs/>
                                <w:sz w:val="18"/>
                                <w:szCs w:val="18"/>
                              </w:rPr>
                              <w:t>E-F new p</w:t>
                            </w:r>
                            <w:r w:rsidR="005363A2" w:rsidRPr="00AE278D">
                              <w:rPr>
                                <w:rFonts w:ascii="Arial" w:hAnsi="Arial" w:cs="Arial"/>
                                <w:b/>
                                <w:bCs/>
                                <w:sz w:val="18"/>
                                <w:szCs w:val="18"/>
                              </w:rPr>
                              <w:t>reliminary data</w:t>
                            </w:r>
                            <w:r w:rsidR="005363A2" w:rsidRPr="003E11DB">
                              <w:rPr>
                                <w:rFonts w:ascii="Arial" w:hAnsi="Arial" w:cs="Arial"/>
                                <w:sz w:val="18"/>
                                <w:szCs w:val="18"/>
                              </w:rPr>
                              <w:t>)</w:t>
                            </w:r>
                          </w:p>
                          <w:p w14:paraId="2666EFDD" w14:textId="77777777" w:rsidR="005363A2" w:rsidRPr="00922F49" w:rsidRDefault="005363A2" w:rsidP="00863A89">
                            <w:pPr>
                              <w:pStyle w:val="NormalWeb"/>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596D2" id="_x0000_s1029" type="#_x0000_t202" style="position:absolute;left:0;text-align:left;margin-left:284pt;margin-top:16.55pt;width:252pt;height:217.05pt;z-index:-251637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">
                <v:textbox>
                  <w:txbxContent>
                    <w:p w14:paraId="537ABB0E" w14:textId="6FD691C2" w:rsidR="005363A2" w:rsidRPr="00922F49" w:rsidRDefault="00794621" w:rsidP="00863A89">
                      <w:pPr>
                        <w:pStyle w:val="NormalWeb"/>
                        <w:jc w:val="both"/>
                        <w:rPr>
                          <w:sz w:val="18"/>
                          <w:szCs w:val="18"/>
                        </w:rPr>
                      </w:pPr>
                      <w:r>
                        <w:rPr>
                          <w:noProof/>
                        </w:rPr>
                        <w:drawing>
                          <wp:inline distT="0" distB="0" distL="0" distR="0" wp14:anchorId="27BF5840" wp14:editId="2D772C98">
                            <wp:extent cx="3008630" cy="1142365"/>
                            <wp:effectExtent l="0" t="0" r="1270" b="635"/>
                            <wp:docPr id="118447753" name="Picture 13"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47753" name="Picture 13" descr="A close-up of a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8630" cy="1142365"/>
                                    </a:xfrm>
                                    <a:prstGeom prst="rect">
                                      <a:avLst/>
                                    </a:prstGeom>
                                    <a:noFill/>
                                    <a:ln>
                                      <a:noFill/>
                                    </a:ln>
                                  </pic:spPr>
                                </pic:pic>
                              </a:graphicData>
                            </a:graphic>
                          </wp:inline>
                        </w:drawing>
                      </w:r>
                      <w:r w:rsidR="005363A2" w:rsidRPr="003E11DB">
                        <w:rPr>
                          <w:rFonts w:ascii="Arial" w:hAnsi="Arial" w:cs="Arial"/>
                          <w:b/>
                          <w:bCs/>
                          <w:sz w:val="18"/>
                          <w:szCs w:val="18"/>
                        </w:rPr>
                        <w:t xml:space="preserve">Fig. </w:t>
                      </w:r>
                      <w:r w:rsidR="00BE7731" w:rsidRPr="003E11DB">
                        <w:rPr>
                          <w:rFonts w:ascii="Arial" w:hAnsi="Arial" w:cs="Arial"/>
                          <w:b/>
                          <w:bCs/>
                          <w:sz w:val="18"/>
                          <w:szCs w:val="18"/>
                        </w:rPr>
                        <w:t>4</w:t>
                      </w:r>
                      <w:r w:rsidR="005363A2" w:rsidRPr="003E11DB">
                        <w:rPr>
                          <w:rFonts w:ascii="Arial" w:hAnsi="Arial" w:cs="Arial"/>
                          <w:sz w:val="18"/>
                          <w:szCs w:val="18"/>
                        </w:rPr>
                        <w:t xml:space="preserve">. </w:t>
                      </w:r>
                      <w:r w:rsidR="00BE7731" w:rsidRPr="003E11DB">
                        <w:rPr>
                          <w:rFonts w:ascii="Arial" w:hAnsi="Arial" w:cs="Arial"/>
                          <w:b/>
                          <w:bCs/>
                          <w:sz w:val="18"/>
                          <w:szCs w:val="18"/>
                        </w:rPr>
                        <w:t xml:space="preserve">Increased </w:t>
                      </w:r>
                      <w:proofErr w:type="spellStart"/>
                      <w:r w:rsidR="00BE7731" w:rsidRPr="003E11DB">
                        <w:rPr>
                          <w:rFonts w:ascii="Arial" w:hAnsi="Arial" w:cs="Arial"/>
                          <w:b/>
                          <w:bCs/>
                          <w:sz w:val="18"/>
                          <w:szCs w:val="18"/>
                        </w:rPr>
                        <w:t>instrinc</w:t>
                      </w:r>
                      <w:proofErr w:type="spellEnd"/>
                      <w:r w:rsidR="00BE7731" w:rsidRPr="003E11DB">
                        <w:rPr>
                          <w:rFonts w:ascii="Arial" w:hAnsi="Arial" w:cs="Arial"/>
                          <w:b/>
                          <w:bCs/>
                          <w:sz w:val="18"/>
                          <w:szCs w:val="18"/>
                        </w:rPr>
                        <w:t xml:space="preserve"> neuronal excitability</w:t>
                      </w:r>
                      <w:r w:rsidR="005363A2" w:rsidRPr="003E11DB">
                        <w:rPr>
                          <w:rFonts w:ascii="Arial" w:hAnsi="Arial" w:cs="Arial"/>
                          <w:b/>
                          <w:bCs/>
                          <w:sz w:val="18"/>
                          <w:szCs w:val="18"/>
                        </w:rPr>
                        <w:t xml:space="preserve"> in </w:t>
                      </w:r>
                      <w:proofErr w:type="spellStart"/>
                      <w:r w:rsidR="005363A2" w:rsidRPr="003E11DB">
                        <w:rPr>
                          <w:rFonts w:ascii="Arial" w:hAnsi="Arial" w:cs="Arial"/>
                          <w:b/>
                          <w:bCs/>
                          <w:sz w:val="18"/>
                          <w:szCs w:val="18"/>
                        </w:rPr>
                        <w:t>hStrS</w:t>
                      </w:r>
                      <w:proofErr w:type="spellEnd"/>
                      <w:r w:rsidR="005363A2" w:rsidRPr="003E11DB">
                        <w:rPr>
                          <w:rFonts w:ascii="Arial" w:hAnsi="Arial" w:cs="Arial"/>
                          <w:b/>
                          <w:bCs/>
                          <w:sz w:val="18"/>
                          <w:szCs w:val="18"/>
                        </w:rPr>
                        <w:t xml:space="preserve"> with </w:t>
                      </w:r>
                      <w:r w:rsidR="005363A2" w:rsidRPr="003E11DB">
                        <w:rPr>
                          <w:rFonts w:ascii="Arial" w:hAnsi="Arial" w:cs="Arial"/>
                          <w:b/>
                          <w:bCs/>
                          <w:i/>
                          <w:iCs/>
                          <w:sz w:val="18"/>
                          <w:szCs w:val="18"/>
                        </w:rPr>
                        <w:t>SCN2A-C959X</w:t>
                      </w:r>
                      <w:r w:rsidR="005363A2" w:rsidRPr="003E11DB">
                        <w:rPr>
                          <w:rFonts w:ascii="Arial" w:hAnsi="Arial" w:cs="Arial"/>
                          <w:b/>
                          <w:bCs/>
                          <w:sz w:val="18"/>
                          <w:szCs w:val="18"/>
                        </w:rPr>
                        <w:t xml:space="preserve"> mutation.</w:t>
                      </w:r>
                      <w:r w:rsidR="005363A2" w:rsidRPr="003E11DB">
                        <w:rPr>
                          <w:rFonts w:ascii="Arial" w:hAnsi="Arial" w:cs="Arial"/>
                          <w:sz w:val="18"/>
                          <w:szCs w:val="18"/>
                        </w:rPr>
                        <w:t xml:space="preserve"> </w:t>
                      </w:r>
                      <w:r w:rsidR="005363A2" w:rsidRPr="003E11DB">
                        <w:rPr>
                          <w:rFonts w:ascii="Arial" w:hAnsi="Arial" w:cs="Arial"/>
                          <w:b/>
                          <w:bCs/>
                          <w:sz w:val="18"/>
                          <w:szCs w:val="18"/>
                        </w:rPr>
                        <w:t>A</w:t>
                      </w:r>
                      <w:r w:rsidR="005363A2" w:rsidRPr="003E11DB">
                        <w:rPr>
                          <w:rFonts w:ascii="Arial" w:hAnsi="Arial" w:cs="Arial"/>
                          <w:sz w:val="18"/>
                          <w:szCs w:val="18"/>
                        </w:rPr>
                        <w:t xml:space="preserve">. </w:t>
                      </w:r>
                      <w:bookmarkStart w:id="16" w:name="_Hlk181196652"/>
                      <w:r w:rsidR="005363A2" w:rsidRPr="003E11DB">
                        <w:rPr>
                          <w:rFonts w:ascii="Arial" w:hAnsi="Arial" w:cs="Arial"/>
                          <w:sz w:val="18"/>
                          <w:szCs w:val="18"/>
                        </w:rPr>
                        <w:t xml:space="preserve">Schematic illustrating </w:t>
                      </w:r>
                      <w:bookmarkEnd w:id="16"/>
                      <w:r w:rsidR="005363A2" w:rsidRPr="003E11DB">
                        <w:rPr>
                          <w:rFonts w:ascii="Arial" w:hAnsi="Arial" w:cs="Arial"/>
                          <w:sz w:val="18"/>
                          <w:szCs w:val="18"/>
                        </w:rPr>
                        <w:t xml:space="preserve">the generation </w:t>
                      </w:r>
                      <w:r w:rsidR="00EF7E2A">
                        <w:rPr>
                          <w:rFonts w:ascii="Arial" w:hAnsi="Arial" w:cs="Arial"/>
                          <w:sz w:val="18"/>
                          <w:szCs w:val="18"/>
                        </w:rPr>
                        <w:t xml:space="preserve">mutation </w:t>
                      </w:r>
                      <w:proofErr w:type="spellStart"/>
                      <w:r w:rsidR="005363A2" w:rsidRPr="003E11DB">
                        <w:rPr>
                          <w:rFonts w:ascii="Arial" w:hAnsi="Arial" w:cs="Arial"/>
                          <w:sz w:val="18"/>
                          <w:szCs w:val="18"/>
                        </w:rPr>
                        <w:t>hStrS</w:t>
                      </w:r>
                      <w:proofErr w:type="spellEnd"/>
                      <w:r w:rsidR="005363A2" w:rsidRPr="003E11DB">
                        <w:rPr>
                          <w:rFonts w:ascii="Arial" w:hAnsi="Arial" w:cs="Arial"/>
                          <w:sz w:val="18"/>
                          <w:szCs w:val="18"/>
                        </w:rPr>
                        <w:t xml:space="preserve">. </w:t>
                      </w:r>
                      <w:r w:rsidR="005363A2" w:rsidRPr="003E11DB">
                        <w:rPr>
                          <w:rFonts w:ascii="Arial" w:hAnsi="Arial" w:cs="Arial"/>
                          <w:b/>
                          <w:bCs/>
                          <w:sz w:val="18"/>
                          <w:szCs w:val="18"/>
                        </w:rPr>
                        <w:t xml:space="preserve">B: </w:t>
                      </w:r>
                      <w:r w:rsidR="005363A2" w:rsidRPr="003E11DB">
                        <w:rPr>
                          <w:rFonts w:ascii="Arial" w:hAnsi="Arial" w:cs="Arial"/>
                          <w:sz w:val="18"/>
                          <w:szCs w:val="18"/>
                        </w:rPr>
                        <w:t>Immunostainings of Na</w:t>
                      </w:r>
                      <w:r w:rsidR="005363A2" w:rsidRPr="003E11DB">
                        <w:rPr>
                          <w:rFonts w:ascii="Arial" w:hAnsi="Arial" w:cs="Arial"/>
                          <w:sz w:val="18"/>
                          <w:szCs w:val="18"/>
                          <w:vertAlign w:val="subscript"/>
                        </w:rPr>
                        <w:t>V</w:t>
                      </w:r>
                      <w:r w:rsidR="005363A2" w:rsidRPr="003E11DB">
                        <w:rPr>
                          <w:rFonts w:ascii="Arial" w:hAnsi="Arial" w:cs="Arial"/>
                          <w:sz w:val="18"/>
                          <w:szCs w:val="18"/>
                        </w:rPr>
                        <w:t xml:space="preserve">1.2 on </w:t>
                      </w:r>
                      <w:proofErr w:type="spellStart"/>
                      <w:r w:rsidR="005363A2" w:rsidRPr="003E11DB">
                        <w:rPr>
                          <w:rFonts w:ascii="Arial" w:hAnsi="Arial" w:cs="Arial"/>
                          <w:sz w:val="18"/>
                          <w:szCs w:val="18"/>
                        </w:rPr>
                        <w:t>hStrS</w:t>
                      </w:r>
                      <w:proofErr w:type="spellEnd"/>
                      <w:r w:rsidR="005363A2" w:rsidRPr="003E11DB">
                        <w:rPr>
                          <w:rFonts w:ascii="Arial" w:hAnsi="Arial" w:cs="Arial"/>
                          <w:sz w:val="18"/>
                          <w:szCs w:val="18"/>
                        </w:rPr>
                        <w:t xml:space="preserve"> on day 180. </w:t>
                      </w:r>
                      <w:r w:rsidR="005363A2" w:rsidRPr="003E11DB">
                        <w:rPr>
                          <w:rFonts w:ascii="Arial" w:hAnsi="Arial" w:cs="Arial"/>
                          <w:b/>
                          <w:bCs/>
                          <w:sz w:val="18"/>
                          <w:szCs w:val="18"/>
                        </w:rPr>
                        <w:t>C</w:t>
                      </w:r>
                      <w:r w:rsidR="00BE7731" w:rsidRPr="003E11DB">
                        <w:rPr>
                          <w:rFonts w:ascii="Arial" w:hAnsi="Arial" w:cs="Arial"/>
                          <w:b/>
                          <w:bCs/>
                          <w:sz w:val="18"/>
                          <w:szCs w:val="18"/>
                        </w:rPr>
                        <w:t>, D</w:t>
                      </w:r>
                      <w:r w:rsidR="005363A2" w:rsidRPr="003E11DB">
                        <w:rPr>
                          <w:rFonts w:ascii="Arial" w:hAnsi="Arial" w:cs="Arial"/>
                          <w:sz w:val="18"/>
                          <w:szCs w:val="18"/>
                        </w:rPr>
                        <w:t xml:space="preserve">: The </w:t>
                      </w:r>
                      <w:r w:rsidR="005363A2" w:rsidRPr="003E11DB">
                        <w:rPr>
                          <w:rFonts w:ascii="Arial" w:hAnsi="Arial" w:cs="Arial"/>
                          <w:i/>
                          <w:iCs/>
                          <w:sz w:val="18"/>
                          <w:szCs w:val="18"/>
                        </w:rPr>
                        <w:t>SCN2A</w:t>
                      </w:r>
                      <w:r w:rsidR="005363A2" w:rsidRPr="003E11DB">
                        <w:rPr>
                          <w:rFonts w:ascii="Arial" w:hAnsi="Arial" w:cs="Arial"/>
                          <w:sz w:val="18"/>
                          <w:szCs w:val="18"/>
                        </w:rPr>
                        <w:t xml:space="preserve"> mRNA expression </w:t>
                      </w:r>
                      <w:r w:rsidR="00BE7731" w:rsidRPr="003E11DB">
                        <w:rPr>
                          <w:rFonts w:ascii="Arial" w:hAnsi="Arial" w:cs="Arial"/>
                          <w:sz w:val="18"/>
                          <w:szCs w:val="18"/>
                        </w:rPr>
                        <w:t xml:space="preserve">and protein </w:t>
                      </w:r>
                      <w:r w:rsidR="005363A2" w:rsidRPr="003E11DB">
                        <w:rPr>
                          <w:rFonts w:ascii="Arial" w:hAnsi="Arial" w:cs="Arial"/>
                          <w:sz w:val="18"/>
                          <w:szCs w:val="18"/>
                        </w:rPr>
                        <w:t xml:space="preserve">reduced in </w:t>
                      </w:r>
                      <w:proofErr w:type="spellStart"/>
                      <w:r w:rsidR="005363A2" w:rsidRPr="003E11DB">
                        <w:rPr>
                          <w:rFonts w:ascii="Arial" w:hAnsi="Arial" w:cs="Arial"/>
                          <w:sz w:val="18"/>
                          <w:szCs w:val="18"/>
                        </w:rPr>
                        <w:t>hStrS</w:t>
                      </w:r>
                      <w:proofErr w:type="spellEnd"/>
                      <w:r w:rsidR="005363A2" w:rsidRPr="003E11DB">
                        <w:rPr>
                          <w:rFonts w:ascii="Arial" w:hAnsi="Arial" w:cs="Arial"/>
                          <w:sz w:val="18"/>
                          <w:szCs w:val="18"/>
                        </w:rPr>
                        <w:t xml:space="preserve"> with </w:t>
                      </w:r>
                      <w:r w:rsidR="005363A2" w:rsidRPr="003E11DB">
                        <w:rPr>
                          <w:rFonts w:ascii="Arial" w:hAnsi="Arial" w:cs="Arial"/>
                          <w:i/>
                          <w:iCs/>
                          <w:sz w:val="18"/>
                          <w:szCs w:val="18"/>
                        </w:rPr>
                        <w:t>C959X</w:t>
                      </w:r>
                      <w:r w:rsidR="005363A2" w:rsidRPr="003E11DB">
                        <w:rPr>
                          <w:rFonts w:ascii="Arial" w:hAnsi="Arial" w:cs="Arial"/>
                          <w:sz w:val="18"/>
                          <w:szCs w:val="18"/>
                        </w:rPr>
                        <w:t xml:space="preserve"> mutations.</w:t>
                      </w:r>
                      <w:r w:rsidR="00564F2E" w:rsidRPr="00564F2E">
                        <w:rPr>
                          <w:rFonts w:ascii="Arial" w:hAnsi="Arial" w:cs="Arial"/>
                          <w:sz w:val="18"/>
                          <w:szCs w:val="18"/>
                        </w:rPr>
                        <w:t xml:space="preserve"> </w:t>
                      </w:r>
                      <w:r w:rsidR="00564F2E" w:rsidRPr="003E11DB">
                        <w:rPr>
                          <w:rFonts w:ascii="Arial" w:hAnsi="Arial" w:cs="Arial"/>
                          <w:sz w:val="18"/>
                          <w:szCs w:val="18"/>
                        </w:rPr>
                        <w:t>****, p&lt;0.0001</w:t>
                      </w:r>
                      <w:r w:rsidR="00564F2E">
                        <w:rPr>
                          <w:rFonts w:ascii="Arial" w:hAnsi="Arial" w:cs="Arial"/>
                          <w:sz w:val="18"/>
                          <w:szCs w:val="18"/>
                        </w:rPr>
                        <w:t xml:space="preserve">, </w:t>
                      </w:r>
                      <w:r w:rsidR="00564F2E" w:rsidRPr="003E11DB">
                        <w:rPr>
                          <w:rFonts w:ascii="Arial" w:hAnsi="Arial" w:cs="Arial"/>
                          <w:sz w:val="18"/>
                          <w:szCs w:val="18"/>
                        </w:rPr>
                        <w:t>(ANOVA with Bonferroni)</w:t>
                      </w:r>
                      <w:r w:rsidR="005363A2" w:rsidRPr="003E11DB">
                        <w:rPr>
                          <w:rFonts w:ascii="Arial" w:hAnsi="Arial" w:cs="Arial"/>
                          <w:sz w:val="18"/>
                          <w:szCs w:val="18"/>
                        </w:rPr>
                        <w:t xml:space="preserve"> </w:t>
                      </w:r>
                      <w:r w:rsidR="00BE7731" w:rsidRPr="003E11DB">
                        <w:rPr>
                          <w:rFonts w:ascii="Arial" w:hAnsi="Arial" w:cs="Arial"/>
                          <w:b/>
                          <w:bCs/>
                          <w:sz w:val="18"/>
                          <w:szCs w:val="18"/>
                        </w:rPr>
                        <w:t>E</w:t>
                      </w:r>
                      <w:r w:rsidR="005363A2" w:rsidRPr="003E11DB">
                        <w:rPr>
                          <w:rFonts w:ascii="Arial" w:hAnsi="Arial" w:cs="Arial"/>
                          <w:b/>
                          <w:bCs/>
                          <w:sz w:val="18"/>
                          <w:szCs w:val="18"/>
                        </w:rPr>
                        <w:t>:</w:t>
                      </w:r>
                      <w:r w:rsidR="005363A2" w:rsidRPr="003E11DB">
                        <w:rPr>
                          <w:rFonts w:ascii="Arial" w:hAnsi="Arial" w:cs="Arial"/>
                          <w:sz w:val="18"/>
                          <w:szCs w:val="18"/>
                        </w:rPr>
                        <w:t xml:space="preserve"> </w:t>
                      </w:r>
                      <w:r w:rsidR="003E11DB">
                        <w:rPr>
                          <w:rFonts w:ascii="Arial" w:hAnsi="Arial" w:cs="Arial"/>
                          <w:sz w:val="18"/>
                          <w:szCs w:val="18"/>
                        </w:rPr>
                        <w:t>R</w:t>
                      </w:r>
                      <w:r w:rsidR="003E11DB" w:rsidRPr="003E11DB">
                        <w:rPr>
                          <w:rFonts w:ascii="Arial" w:hAnsi="Arial" w:cs="Arial"/>
                          <w:sz w:val="18"/>
                          <w:szCs w:val="18"/>
                        </w:rPr>
                        <w:t>epresentative</w:t>
                      </w:r>
                      <w:r w:rsidR="003E11DB">
                        <w:rPr>
                          <w:rFonts w:ascii="Arial" w:hAnsi="Arial" w:cs="Arial"/>
                          <w:sz w:val="18"/>
                          <w:szCs w:val="18"/>
                        </w:rPr>
                        <w:t xml:space="preserve"> recorded MSN</w:t>
                      </w:r>
                      <w:r w:rsidR="005363A2" w:rsidRPr="003E11DB">
                        <w:rPr>
                          <w:rFonts w:ascii="Arial" w:hAnsi="Arial" w:cs="Arial"/>
                          <w:sz w:val="18"/>
                          <w:szCs w:val="18"/>
                        </w:rPr>
                        <w:t xml:space="preserve"> </w:t>
                      </w:r>
                      <w:r w:rsidR="003E11DB">
                        <w:rPr>
                          <w:rFonts w:ascii="Arial" w:hAnsi="Arial" w:cs="Arial"/>
                          <w:sz w:val="18"/>
                          <w:szCs w:val="18"/>
                        </w:rPr>
                        <w:t xml:space="preserve">which label by </w:t>
                      </w:r>
                      <w:proofErr w:type="spellStart"/>
                      <w:r w:rsidR="003E11DB">
                        <w:rPr>
                          <w:rFonts w:ascii="Arial" w:hAnsi="Arial" w:cs="Arial"/>
                          <w:sz w:val="18"/>
                          <w:szCs w:val="18"/>
                        </w:rPr>
                        <w:t>neurobiotin</w:t>
                      </w:r>
                      <w:proofErr w:type="spellEnd"/>
                      <w:r w:rsidR="003E11DB">
                        <w:rPr>
                          <w:rFonts w:ascii="Arial" w:hAnsi="Arial" w:cs="Arial"/>
                          <w:sz w:val="18"/>
                          <w:szCs w:val="18"/>
                        </w:rPr>
                        <w:t xml:space="preserve"> in </w:t>
                      </w:r>
                      <w:proofErr w:type="spellStart"/>
                      <w:r w:rsidR="003E11DB">
                        <w:rPr>
                          <w:rFonts w:ascii="Arial" w:hAnsi="Arial" w:cs="Arial"/>
                          <w:sz w:val="18"/>
                          <w:szCs w:val="18"/>
                        </w:rPr>
                        <w:t>hStrS</w:t>
                      </w:r>
                      <w:proofErr w:type="spellEnd"/>
                      <w:r w:rsidR="003E11DB">
                        <w:rPr>
                          <w:rFonts w:ascii="Arial" w:hAnsi="Arial" w:cs="Arial"/>
                          <w:sz w:val="18"/>
                          <w:szCs w:val="18"/>
                        </w:rPr>
                        <w:t xml:space="preserve">. </w:t>
                      </w:r>
                      <w:r w:rsidR="005363A2" w:rsidRPr="003E11DB">
                        <w:rPr>
                          <w:rFonts w:ascii="Arial" w:hAnsi="Arial" w:cs="Arial"/>
                          <w:b/>
                          <w:bCs/>
                          <w:sz w:val="18"/>
                          <w:szCs w:val="18"/>
                        </w:rPr>
                        <w:t>F</w:t>
                      </w:r>
                      <w:r w:rsidR="003E11DB">
                        <w:rPr>
                          <w:rFonts w:ascii="Arial" w:hAnsi="Arial" w:cs="Arial"/>
                          <w:b/>
                          <w:bCs/>
                          <w:sz w:val="18"/>
                          <w:szCs w:val="18"/>
                        </w:rPr>
                        <w:t>-G</w:t>
                      </w:r>
                      <w:r w:rsidR="005363A2" w:rsidRPr="003E11DB">
                        <w:rPr>
                          <w:rFonts w:ascii="Arial" w:hAnsi="Arial" w:cs="Arial"/>
                          <w:b/>
                          <w:bCs/>
                          <w:sz w:val="18"/>
                          <w:szCs w:val="18"/>
                        </w:rPr>
                        <w:t>:</w:t>
                      </w:r>
                      <w:r w:rsidR="005363A2" w:rsidRPr="003E11DB">
                        <w:rPr>
                          <w:rFonts w:ascii="Arial" w:hAnsi="Arial" w:cs="Arial"/>
                          <w:sz w:val="18"/>
                          <w:szCs w:val="18"/>
                        </w:rPr>
                        <w:t xml:space="preserve"> </w:t>
                      </w:r>
                      <w:r w:rsidR="003E11DB" w:rsidRPr="003E11DB">
                        <w:rPr>
                          <w:rFonts w:ascii="Arial" w:hAnsi="Arial" w:cs="Arial"/>
                          <w:sz w:val="18"/>
                          <w:szCs w:val="18"/>
                        </w:rPr>
                        <w:t>The representative firing</w:t>
                      </w:r>
                      <w:r w:rsidR="003E11DB">
                        <w:rPr>
                          <w:rFonts w:ascii="Arial" w:hAnsi="Arial" w:cs="Arial"/>
                          <w:sz w:val="18"/>
                          <w:szCs w:val="18"/>
                        </w:rPr>
                        <w:t xml:space="preserve"> and i</w:t>
                      </w:r>
                      <w:r w:rsidR="003E11DB" w:rsidRPr="003E11DB">
                        <w:rPr>
                          <w:rFonts w:ascii="Arial" w:hAnsi="Arial" w:cs="Arial"/>
                          <w:sz w:val="18"/>
                          <w:szCs w:val="18"/>
                        </w:rPr>
                        <w:t xml:space="preserve">ncreased </w:t>
                      </w:r>
                      <w:r w:rsidR="003E11DB">
                        <w:rPr>
                          <w:rFonts w:ascii="Arial" w:hAnsi="Arial" w:cs="Arial"/>
                          <w:sz w:val="18"/>
                          <w:szCs w:val="18"/>
                        </w:rPr>
                        <w:t xml:space="preserve">action </w:t>
                      </w:r>
                      <w:proofErr w:type="spellStart"/>
                      <w:r w:rsidR="003E11DB">
                        <w:rPr>
                          <w:rFonts w:ascii="Arial" w:hAnsi="Arial" w:cs="Arial"/>
                          <w:sz w:val="18"/>
                          <w:szCs w:val="18"/>
                        </w:rPr>
                        <w:t>poteintial</w:t>
                      </w:r>
                      <w:proofErr w:type="spellEnd"/>
                      <w:r w:rsidR="003E11DB">
                        <w:rPr>
                          <w:rFonts w:ascii="Arial" w:hAnsi="Arial" w:cs="Arial"/>
                          <w:sz w:val="18"/>
                          <w:szCs w:val="18"/>
                        </w:rPr>
                        <w:t xml:space="preserve"> (AP) </w:t>
                      </w:r>
                      <w:r w:rsidR="003E11DB" w:rsidRPr="003E11DB">
                        <w:rPr>
                          <w:rFonts w:ascii="Arial" w:hAnsi="Arial" w:cs="Arial"/>
                          <w:sz w:val="18"/>
                          <w:szCs w:val="18"/>
                        </w:rPr>
                        <w:t xml:space="preserve">firing rates in human </w:t>
                      </w:r>
                      <w:r w:rsidR="003E11DB">
                        <w:rPr>
                          <w:rFonts w:ascii="Arial" w:hAnsi="Arial" w:cs="Arial"/>
                          <w:sz w:val="18"/>
                          <w:szCs w:val="18"/>
                        </w:rPr>
                        <w:t>striatal MSN</w:t>
                      </w:r>
                      <w:r w:rsidR="003E11DB" w:rsidRPr="003E11DB">
                        <w:rPr>
                          <w:rFonts w:ascii="Arial" w:hAnsi="Arial" w:cs="Arial"/>
                          <w:sz w:val="18"/>
                          <w:szCs w:val="18"/>
                        </w:rPr>
                        <w:t xml:space="preserve"> carrying </w:t>
                      </w:r>
                      <w:r w:rsidR="003E11DB" w:rsidRPr="003E11DB">
                        <w:rPr>
                          <w:rFonts w:ascii="Arial" w:hAnsi="Arial" w:cs="Arial"/>
                          <w:i/>
                          <w:iCs/>
                          <w:sz w:val="18"/>
                          <w:szCs w:val="18"/>
                        </w:rPr>
                        <w:t>SCN2A-C959X</w:t>
                      </w:r>
                      <w:r w:rsidR="003E11DB" w:rsidRPr="003E11DB">
                        <w:rPr>
                          <w:rFonts w:ascii="Arial" w:hAnsi="Arial" w:cs="Arial"/>
                          <w:sz w:val="18"/>
                          <w:szCs w:val="18"/>
                        </w:rPr>
                        <w:t xml:space="preserve"> </w:t>
                      </w:r>
                      <w:r w:rsidR="0025091F" w:rsidRPr="0025091F">
                        <w:rPr>
                          <w:rFonts w:ascii="Arial" w:hAnsi="Arial" w:cs="Arial"/>
                          <w:i/>
                          <w:iCs/>
                          <w:sz w:val="18"/>
                          <w:szCs w:val="18"/>
                        </w:rPr>
                        <w:t>HET</w:t>
                      </w:r>
                      <w:r w:rsidR="0025091F">
                        <w:rPr>
                          <w:rFonts w:ascii="Arial" w:hAnsi="Arial" w:cs="Arial"/>
                          <w:sz w:val="18"/>
                          <w:szCs w:val="18"/>
                        </w:rPr>
                        <w:t xml:space="preserve"> </w:t>
                      </w:r>
                      <w:r w:rsidR="003E11DB" w:rsidRPr="003E11DB">
                        <w:rPr>
                          <w:rFonts w:ascii="Arial" w:hAnsi="Arial" w:cs="Arial"/>
                          <w:sz w:val="18"/>
                          <w:szCs w:val="18"/>
                        </w:rPr>
                        <w:t xml:space="preserve">mutation </w:t>
                      </w:r>
                      <w:r w:rsidR="005363A2" w:rsidRPr="003E11DB">
                        <w:rPr>
                          <w:rFonts w:ascii="Arial" w:hAnsi="Arial" w:cs="Arial"/>
                          <w:sz w:val="18"/>
                          <w:szCs w:val="18"/>
                        </w:rPr>
                        <w:t>*, p&lt;0.0</w:t>
                      </w:r>
                      <w:r>
                        <w:rPr>
                          <w:rFonts w:ascii="Arial" w:hAnsi="Arial" w:cs="Arial"/>
                          <w:sz w:val="18"/>
                          <w:szCs w:val="18"/>
                        </w:rPr>
                        <w:t>5</w:t>
                      </w:r>
                      <w:r w:rsidR="005363A2" w:rsidRPr="003E11DB">
                        <w:rPr>
                          <w:rFonts w:ascii="Arial" w:hAnsi="Arial" w:cs="Arial"/>
                          <w:sz w:val="18"/>
                          <w:szCs w:val="18"/>
                        </w:rPr>
                        <w:t>. (</w:t>
                      </w:r>
                      <w:r w:rsidR="00564F2E">
                        <w:rPr>
                          <w:rFonts w:ascii="Arial" w:hAnsi="Arial" w:cs="Arial"/>
                          <w:sz w:val="18"/>
                          <w:szCs w:val="18"/>
                        </w:rPr>
                        <w:t xml:space="preserve">2way </w:t>
                      </w:r>
                      <w:r w:rsidR="005363A2" w:rsidRPr="003E11DB">
                        <w:rPr>
                          <w:rFonts w:ascii="Arial" w:hAnsi="Arial" w:cs="Arial"/>
                          <w:sz w:val="18"/>
                          <w:szCs w:val="18"/>
                        </w:rPr>
                        <w:t>ANOVA with Bonferroni). Data represent means ± SEM. (</w:t>
                      </w:r>
                      <w:r w:rsidR="00AE278D" w:rsidRPr="00AE278D">
                        <w:rPr>
                          <w:rFonts w:ascii="Arial" w:hAnsi="Arial" w:cs="Arial"/>
                          <w:b/>
                          <w:bCs/>
                          <w:sz w:val="18"/>
                          <w:szCs w:val="18"/>
                        </w:rPr>
                        <w:t>E-F new p</w:t>
                      </w:r>
                      <w:r w:rsidR="005363A2" w:rsidRPr="00AE278D">
                        <w:rPr>
                          <w:rFonts w:ascii="Arial" w:hAnsi="Arial" w:cs="Arial"/>
                          <w:b/>
                          <w:bCs/>
                          <w:sz w:val="18"/>
                          <w:szCs w:val="18"/>
                        </w:rPr>
                        <w:t>reliminary data</w:t>
                      </w:r>
                      <w:r w:rsidR="005363A2" w:rsidRPr="003E11DB">
                        <w:rPr>
                          <w:rFonts w:ascii="Arial" w:hAnsi="Arial" w:cs="Arial"/>
                          <w:sz w:val="18"/>
                          <w:szCs w:val="18"/>
                        </w:rPr>
                        <w:t>)</w:t>
                      </w:r>
                    </w:p>
                    <w:p w14:paraId="2666EFDD" w14:textId="77777777" w:rsidR="005363A2" w:rsidRPr="00922F49" w:rsidRDefault="005363A2" w:rsidP="00863A89">
                      <w:pPr>
                        <w:pStyle w:val="NormalWeb"/>
                        <w:rPr>
                          <w:sz w:val="18"/>
                          <w:szCs w:val="18"/>
                        </w:rPr>
                      </w:pPr>
                    </w:p>
                  </w:txbxContent>
                </v:textbox>
                <w10:wrap type="tight" anchorx="margin" anchory="margin"/>
              </v:shape>
            </w:pict>
          </mc:Fallback>
        </mc:AlternateContent>
      </w:r>
      <w:r w:rsidRPr="00310FE4">
        <w:t>groups</w:t>
      </w:r>
      <w:r>
        <w:t xml:space="preserve"> </w:t>
      </w:r>
      <w:r w:rsidRPr="00446129">
        <w:t>(</w:t>
      </w:r>
      <w:r w:rsidRPr="00446129">
        <w:rPr>
          <w:b/>
          <w:bCs/>
        </w:rPr>
        <w:t>Fig. 5</w:t>
      </w:r>
      <w:r>
        <w:rPr>
          <w:b/>
          <w:bCs/>
        </w:rPr>
        <w:t>B</w:t>
      </w:r>
      <w:r w:rsidRPr="00446129">
        <w:rPr>
          <w:b/>
          <w:bCs/>
        </w:rPr>
        <w:t>-</w:t>
      </w:r>
      <w:r>
        <w:rPr>
          <w:b/>
          <w:bCs/>
        </w:rPr>
        <w:t>C</w:t>
      </w:r>
      <w:r w:rsidRPr="00446129">
        <w:t>).</w:t>
      </w:r>
      <w:r w:rsidRPr="00310FE4">
        <w:t xml:space="preserve"> These findings </w:t>
      </w:r>
      <w:r w:rsidR="00AF11CB">
        <w:rPr>
          <w:rFonts w:eastAsiaTheme="minorEastAsia" w:hint="eastAsia"/>
          <w:lang w:eastAsia="zh-CN"/>
        </w:rPr>
        <w:t>suggest</w:t>
      </w:r>
      <w:r w:rsidRPr="00310FE4">
        <w:t xml:space="preserve"> </w:t>
      </w:r>
      <w:r w:rsidR="00AF11CB">
        <w:t xml:space="preserve">a </w:t>
      </w:r>
      <w:r w:rsidR="00AF11CB" w:rsidRPr="00310FE4">
        <w:t xml:space="preserve">structural </w:t>
      </w:r>
      <w:r w:rsidR="00AF11CB">
        <w:rPr>
          <w:rFonts w:eastAsiaTheme="minorEastAsia" w:hint="eastAsia"/>
          <w:lang w:eastAsia="zh-CN"/>
        </w:rPr>
        <w:t>defic</w:t>
      </w:r>
      <w:r w:rsidR="00AF11CB">
        <w:rPr>
          <w:rFonts w:eastAsiaTheme="minorEastAsia"/>
          <w:lang w:eastAsia="zh-CN"/>
        </w:rPr>
        <w:t>i</w:t>
      </w:r>
      <w:r w:rsidR="00AF11CB">
        <w:rPr>
          <w:rFonts w:eastAsiaTheme="minorEastAsia" w:hint="eastAsia"/>
          <w:lang w:eastAsia="zh-CN"/>
        </w:rPr>
        <w:t xml:space="preserve">t in axon and dendrite </w:t>
      </w:r>
      <w:r w:rsidRPr="00310FE4">
        <w:t>associated with Na</w:t>
      </w:r>
      <w:r w:rsidRPr="00310FE4">
        <w:rPr>
          <w:vertAlign w:val="subscript"/>
        </w:rPr>
        <w:t>V</w:t>
      </w:r>
      <w:r w:rsidRPr="00310FE4">
        <w:t>1.2 deficiency.</w:t>
      </w:r>
    </w:p>
    <w:p w14:paraId="4197FC4A" w14:textId="57BECFC2" w:rsidR="00631B1B" w:rsidRDefault="00D60CA7" w:rsidP="0035415C">
      <w:pPr>
        <w:pStyle w:val="BodyText"/>
        <w:ind w:left="0"/>
        <w:rPr>
          <w:b/>
          <w:bCs/>
          <w:u w:val="single"/>
        </w:rPr>
      </w:pPr>
      <w:bookmarkStart w:id="16" w:name="OLE_LINK4"/>
      <w:r w:rsidRPr="00310FE4">
        <w:rPr>
          <w:b/>
          <w:bCs/>
          <w:u w:val="single"/>
        </w:rPr>
        <w:t>Rationale</w:t>
      </w:r>
    </w:p>
    <w:p w14:paraId="0F0DC5E2" w14:textId="61FCE36E" w:rsidR="005F3BA4" w:rsidRPr="00446129" w:rsidRDefault="00787A08" w:rsidP="00DA1052">
      <w:pPr>
        <w:pStyle w:val="BodyText"/>
        <w:ind w:left="0"/>
      </w:pPr>
      <w:r w:rsidRPr="00295AF5">
        <w:rPr>
          <w:noProof/>
          <w:highlight w:val="lightGray"/>
        </w:rPr>
        <mc:AlternateContent>
          <mc:Choice Requires="wps">
            <w:drawing>
              <wp:anchor distT="45720" distB="45720" distL="114300" distR="114300" simplePos="0" relativeHeight="251704320" behindDoc="0" locked="0" layoutInCell="1" allowOverlap="1" wp14:anchorId="1F200C8F" wp14:editId="6A522F90">
                <wp:simplePos x="0" y="0"/>
                <wp:positionH relativeFrom="margin">
                  <wp:posOffset>4069391</wp:posOffset>
                </wp:positionH>
                <wp:positionV relativeFrom="page">
                  <wp:posOffset>3476601</wp:posOffset>
                </wp:positionV>
                <wp:extent cx="2743200" cy="3718560"/>
                <wp:effectExtent l="0" t="0" r="19050" b="15240"/>
                <wp:wrapSquare wrapText="bothSides"/>
                <wp:docPr id="7213377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3718560"/>
                        </a:xfrm>
                        <a:prstGeom prst="rect">
                          <a:avLst/>
                        </a:prstGeom>
                        <a:solidFill>
                          <a:srgbClr val="FFFFFF"/>
                        </a:solidFill>
                        <a:ln w="9525">
                          <a:solidFill>
                            <a:srgbClr val="000000"/>
                          </a:solidFill>
                          <a:miter lim="800000"/>
                          <a:headEnd/>
                          <a:tailEnd/>
                        </a:ln>
                      </wps:spPr>
                      <wps:txbx>
                        <w:txbxContent>
                          <w:p w14:paraId="6EB3B58C" w14:textId="366379F4" w:rsidR="00664DAB" w:rsidRPr="00A5314E" w:rsidRDefault="00664DAB" w:rsidP="00664DAB">
                            <w:pPr>
                              <w:pStyle w:val="NormalWeb"/>
                            </w:pPr>
                            <w:r>
                              <w:rPr>
                                <w:noProof/>
                              </w:rPr>
                              <w:drawing>
                                <wp:inline distT="0" distB="0" distL="0" distR="0" wp14:anchorId="7F48A042" wp14:editId="223F0CDC">
                                  <wp:extent cx="2581539" cy="1604010"/>
                                  <wp:effectExtent l="0" t="0" r="9525" b="0"/>
                                  <wp:docPr id="1826741451" name="Picture 15" descr="A collage of images of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57624" name="Picture 15" descr="A collage of images of cell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10948" cy="1622283"/>
                                          </a:xfrm>
                                          <a:prstGeom prst="rect">
                                            <a:avLst/>
                                          </a:prstGeom>
                                          <a:noFill/>
                                          <a:ln>
                                            <a:noFill/>
                                          </a:ln>
                                        </pic:spPr>
                                      </pic:pic>
                                    </a:graphicData>
                                  </a:graphic>
                                </wp:inline>
                              </w:drawing>
                            </w:r>
                            <w:r w:rsidRPr="0084594E">
                              <w:rPr>
                                <w:rFonts w:ascii="Arial" w:hAnsi="Arial" w:cs="Arial"/>
                                <w:b/>
                                <w:bCs/>
                                <w:sz w:val="18"/>
                                <w:szCs w:val="18"/>
                              </w:rPr>
                              <w:t xml:space="preserve"> Fig</w:t>
                            </w:r>
                            <w:r>
                              <w:rPr>
                                <w:rFonts w:ascii="Arial" w:hAnsi="Arial" w:cs="Arial"/>
                                <w:b/>
                                <w:bCs/>
                                <w:sz w:val="18"/>
                                <w:szCs w:val="18"/>
                              </w:rPr>
                              <w:t>.</w:t>
                            </w:r>
                            <w:r w:rsidRPr="0084594E">
                              <w:rPr>
                                <w:rFonts w:ascii="Arial" w:hAnsi="Arial" w:cs="Arial"/>
                                <w:b/>
                                <w:bCs/>
                                <w:sz w:val="18"/>
                                <w:szCs w:val="18"/>
                              </w:rPr>
                              <w:t xml:space="preserve"> </w:t>
                            </w:r>
                            <w:r>
                              <w:rPr>
                                <w:rFonts w:ascii="Arial" w:hAnsi="Arial" w:cs="Arial"/>
                                <w:b/>
                                <w:bCs/>
                                <w:sz w:val="18"/>
                                <w:szCs w:val="18"/>
                              </w:rPr>
                              <w:t>5</w:t>
                            </w:r>
                            <w:r w:rsidRPr="0084594E">
                              <w:rPr>
                                <w:rFonts w:ascii="Arial" w:hAnsi="Arial" w:cs="Arial"/>
                                <w:sz w:val="18"/>
                                <w:szCs w:val="18"/>
                              </w:rPr>
                              <w:t>.</w:t>
                            </w:r>
                            <w:r>
                              <w:rPr>
                                <w:rFonts w:ascii="Arial" w:hAnsi="Arial" w:cs="Arial"/>
                                <w:sz w:val="18"/>
                                <w:szCs w:val="18"/>
                              </w:rPr>
                              <w:t xml:space="preserve"> </w:t>
                            </w:r>
                            <w:r>
                              <w:rPr>
                                <w:rFonts w:ascii="Arial" w:hAnsi="Arial" w:cs="Arial"/>
                                <w:b/>
                                <w:bCs/>
                                <w:sz w:val="18"/>
                                <w:szCs w:val="18"/>
                              </w:rPr>
                              <w:t>Reduce axon initial segment (AIS) and altered synaptic connection of excitatory and inhibitory synapses</w:t>
                            </w:r>
                            <w:r w:rsidRPr="007F5BFC">
                              <w:rPr>
                                <w:rFonts w:ascii="Arial" w:hAnsi="Arial" w:cs="Arial"/>
                                <w:b/>
                                <w:bCs/>
                                <w:sz w:val="18"/>
                                <w:szCs w:val="18"/>
                              </w:rPr>
                              <w:t xml:space="preserve"> </w:t>
                            </w:r>
                            <w:r>
                              <w:rPr>
                                <w:rFonts w:ascii="Arial" w:hAnsi="Arial" w:cs="Arial"/>
                                <w:b/>
                                <w:bCs/>
                                <w:sz w:val="18"/>
                                <w:szCs w:val="18"/>
                              </w:rPr>
                              <w:t xml:space="preserve">in </w:t>
                            </w:r>
                            <w:r w:rsidRPr="00A671E6">
                              <w:rPr>
                                <w:rFonts w:ascii="Arial" w:hAnsi="Arial" w:cs="Arial"/>
                                <w:b/>
                                <w:bCs/>
                                <w:i/>
                                <w:iCs/>
                                <w:sz w:val="18"/>
                                <w:szCs w:val="18"/>
                              </w:rPr>
                              <w:t>SCN2A-C959X</w:t>
                            </w:r>
                            <w:r w:rsidRPr="007F5BFC">
                              <w:rPr>
                                <w:rFonts w:ascii="Arial" w:hAnsi="Arial" w:cs="Arial"/>
                                <w:b/>
                                <w:bCs/>
                                <w:sz w:val="18"/>
                                <w:szCs w:val="18"/>
                              </w:rPr>
                              <w:t xml:space="preserve"> mutation</w:t>
                            </w:r>
                            <w:r>
                              <w:rPr>
                                <w:rFonts w:ascii="Arial" w:hAnsi="Arial" w:cs="Arial"/>
                                <w:b/>
                                <w:bCs/>
                                <w:sz w:val="18"/>
                                <w:szCs w:val="18"/>
                              </w:rPr>
                              <w:t xml:space="preserve"> </w:t>
                            </w:r>
                            <w:proofErr w:type="spellStart"/>
                            <w:r>
                              <w:rPr>
                                <w:rFonts w:ascii="Arial" w:hAnsi="Arial" w:cs="Arial"/>
                                <w:b/>
                                <w:bCs/>
                                <w:sz w:val="18"/>
                                <w:szCs w:val="18"/>
                              </w:rPr>
                              <w:t>hStrS</w:t>
                            </w:r>
                            <w:proofErr w:type="spellEnd"/>
                            <w:r w:rsidRPr="0084594E">
                              <w:rPr>
                                <w:rFonts w:ascii="Arial" w:hAnsi="Arial" w:cs="Arial"/>
                                <w:b/>
                                <w:bCs/>
                                <w:sz w:val="18"/>
                                <w:szCs w:val="18"/>
                              </w:rPr>
                              <w:t>.</w:t>
                            </w:r>
                            <w:r w:rsidRPr="0084594E">
                              <w:rPr>
                                <w:rFonts w:ascii="Arial" w:hAnsi="Arial" w:cs="Arial"/>
                                <w:sz w:val="18"/>
                                <w:szCs w:val="18"/>
                              </w:rPr>
                              <w:t xml:space="preserve"> </w:t>
                            </w:r>
                            <w:r w:rsidRPr="007F5BFC">
                              <w:rPr>
                                <w:rFonts w:ascii="Arial" w:hAnsi="Arial" w:cs="Arial"/>
                                <w:b/>
                                <w:bCs/>
                                <w:sz w:val="18"/>
                                <w:szCs w:val="18"/>
                              </w:rPr>
                              <w:t>A</w:t>
                            </w:r>
                            <w:r>
                              <w:rPr>
                                <w:rFonts w:ascii="Arial" w:hAnsi="Arial" w:cs="Arial"/>
                                <w:b/>
                                <w:bCs/>
                                <w:sz w:val="18"/>
                                <w:szCs w:val="18"/>
                              </w:rPr>
                              <w:t>:</w:t>
                            </w:r>
                            <w:r>
                              <w:rPr>
                                <w:rFonts w:ascii="Arial" w:hAnsi="Arial" w:cs="Arial"/>
                                <w:sz w:val="18"/>
                                <w:szCs w:val="18"/>
                              </w:rPr>
                              <w:t xml:space="preserve"> </w:t>
                            </w:r>
                            <w:r w:rsidRPr="0084594E">
                              <w:rPr>
                                <w:rFonts w:ascii="Arial" w:hAnsi="Arial" w:cs="Arial"/>
                                <w:sz w:val="18"/>
                                <w:szCs w:val="18"/>
                              </w:rPr>
                              <w:t xml:space="preserve">The </w:t>
                            </w:r>
                            <w:r>
                              <w:rPr>
                                <w:rFonts w:ascii="Arial" w:hAnsi="Arial" w:cs="Arial"/>
                                <w:sz w:val="18"/>
                                <w:szCs w:val="18"/>
                              </w:rPr>
                              <w:t>r</w:t>
                            </w:r>
                            <w:r w:rsidRPr="0084594E">
                              <w:rPr>
                                <w:rFonts w:ascii="Arial" w:hAnsi="Arial" w:cs="Arial"/>
                                <w:sz w:val="18"/>
                                <w:szCs w:val="18"/>
                              </w:rPr>
                              <w:t>epresentative</w:t>
                            </w:r>
                            <w:r w:rsidRPr="00EA1429">
                              <w:rPr>
                                <w:rFonts w:ascii="Arial" w:hAnsi="Arial" w:cs="Arial"/>
                                <w:sz w:val="18"/>
                                <w:szCs w:val="18"/>
                              </w:rPr>
                              <w:t xml:space="preserve"> axon initial segment (AIS)</w:t>
                            </w:r>
                            <w:r>
                              <w:rPr>
                                <w:rFonts w:ascii="Arial" w:hAnsi="Arial" w:cs="Arial"/>
                                <w:sz w:val="18"/>
                                <w:szCs w:val="18"/>
                              </w:rPr>
                              <w:t xml:space="preserve"> by </w:t>
                            </w:r>
                            <w:proofErr w:type="spellStart"/>
                            <w:r>
                              <w:rPr>
                                <w:rFonts w:ascii="Arial" w:hAnsi="Arial" w:cs="Arial"/>
                                <w:sz w:val="18"/>
                                <w:szCs w:val="18"/>
                              </w:rPr>
                              <w:t>ankyrinG</w:t>
                            </w:r>
                            <w:proofErr w:type="spellEnd"/>
                            <w:r>
                              <w:rPr>
                                <w:rFonts w:ascii="Arial" w:hAnsi="Arial" w:cs="Arial"/>
                                <w:sz w:val="18"/>
                                <w:szCs w:val="18"/>
                              </w:rPr>
                              <w:t xml:space="preserve"> immunostaining (green) and reduced AIS length in </w:t>
                            </w:r>
                            <w:r w:rsidRPr="0086386C">
                              <w:rPr>
                                <w:rFonts w:ascii="Arial" w:hAnsi="Arial" w:cs="Arial"/>
                                <w:i/>
                                <w:iCs/>
                                <w:sz w:val="18"/>
                                <w:szCs w:val="18"/>
                              </w:rPr>
                              <w:t>SCN2A</w:t>
                            </w:r>
                            <w:r>
                              <w:rPr>
                                <w:rFonts w:ascii="Arial" w:hAnsi="Arial" w:cs="Arial"/>
                                <w:sz w:val="18"/>
                                <w:szCs w:val="18"/>
                              </w:rPr>
                              <w:t xml:space="preserve"> </w:t>
                            </w:r>
                            <w:proofErr w:type="spellStart"/>
                            <w:r>
                              <w:rPr>
                                <w:rFonts w:ascii="Arial" w:hAnsi="Arial" w:cs="Arial"/>
                                <w:sz w:val="18"/>
                                <w:szCs w:val="18"/>
                              </w:rPr>
                              <w:t>dificienct</w:t>
                            </w:r>
                            <w:proofErr w:type="spellEnd"/>
                            <w:r>
                              <w:rPr>
                                <w:rFonts w:ascii="Arial" w:hAnsi="Arial" w:cs="Arial"/>
                                <w:sz w:val="18"/>
                                <w:szCs w:val="18"/>
                              </w:rPr>
                              <w:t xml:space="preserve"> </w:t>
                            </w:r>
                            <w:proofErr w:type="spellStart"/>
                            <w:r>
                              <w:rPr>
                                <w:rFonts w:ascii="Arial" w:hAnsi="Arial" w:cs="Arial"/>
                                <w:sz w:val="18"/>
                                <w:szCs w:val="18"/>
                              </w:rPr>
                              <w:t>hStrS</w:t>
                            </w:r>
                            <w:proofErr w:type="spellEnd"/>
                            <w:r>
                              <w:rPr>
                                <w:rFonts w:ascii="Arial" w:hAnsi="Arial" w:cs="Arial"/>
                                <w:sz w:val="18"/>
                                <w:szCs w:val="18"/>
                              </w:rPr>
                              <w:t xml:space="preserve">. </w:t>
                            </w:r>
                            <w:r w:rsidRPr="003C7964">
                              <w:rPr>
                                <w:rFonts w:ascii="Arial" w:hAnsi="Arial" w:cs="Arial"/>
                                <w:b/>
                                <w:bCs/>
                                <w:sz w:val="18"/>
                                <w:szCs w:val="18"/>
                              </w:rPr>
                              <w:t>B</w:t>
                            </w:r>
                            <w:r>
                              <w:rPr>
                                <w:rFonts w:ascii="Arial" w:hAnsi="Arial" w:cs="Arial"/>
                                <w:sz w:val="18"/>
                                <w:szCs w:val="18"/>
                              </w:rPr>
                              <w:t xml:space="preserve">: </w:t>
                            </w:r>
                            <w:r w:rsidRPr="003D3743">
                              <w:rPr>
                                <w:rFonts w:ascii="Arial" w:hAnsi="Arial" w:cs="Arial"/>
                                <w:sz w:val="18"/>
                                <w:szCs w:val="18"/>
                              </w:rPr>
                              <w:t xml:space="preserve">The representative </w:t>
                            </w:r>
                            <w:r>
                              <w:rPr>
                                <w:rFonts w:ascii="Arial" w:hAnsi="Arial" w:cs="Arial"/>
                                <w:sz w:val="18"/>
                                <w:szCs w:val="18"/>
                              </w:rPr>
                              <w:t xml:space="preserve">image and reduction of colocalized </w:t>
                            </w:r>
                            <w:proofErr w:type="spellStart"/>
                            <w:r>
                              <w:rPr>
                                <w:rFonts w:ascii="Arial" w:hAnsi="Arial" w:cs="Arial"/>
                                <w:sz w:val="18"/>
                                <w:szCs w:val="18"/>
                              </w:rPr>
                              <w:t>excitory</w:t>
                            </w:r>
                            <w:proofErr w:type="spellEnd"/>
                            <w:r>
                              <w:rPr>
                                <w:rFonts w:ascii="Arial" w:hAnsi="Arial" w:cs="Arial"/>
                                <w:sz w:val="18"/>
                                <w:szCs w:val="18"/>
                              </w:rPr>
                              <w:t xml:space="preserve"> synaptic puncta (Syn1, p</w:t>
                            </w:r>
                            <w:r w:rsidRPr="0086386C">
                              <w:rPr>
                                <w:rFonts w:ascii="Arial" w:hAnsi="Arial" w:cs="Arial"/>
                                <w:sz w:val="18"/>
                                <w:szCs w:val="18"/>
                              </w:rPr>
                              <w:t>re-synaptic markers</w:t>
                            </w:r>
                            <w:r>
                              <w:rPr>
                                <w:rFonts w:ascii="Arial" w:hAnsi="Arial" w:cs="Arial"/>
                                <w:sz w:val="18"/>
                                <w:szCs w:val="18"/>
                              </w:rPr>
                              <w:t xml:space="preserve">, </w:t>
                            </w:r>
                            <w:r w:rsidRPr="0086386C">
                              <w:rPr>
                                <w:rFonts w:ascii="Arial" w:hAnsi="Arial" w:cs="Arial"/>
                                <w:sz w:val="18"/>
                                <w:szCs w:val="18"/>
                              </w:rPr>
                              <w:t>green</w:t>
                            </w:r>
                            <w:r>
                              <w:rPr>
                                <w:rFonts w:ascii="Arial" w:hAnsi="Arial" w:cs="Arial"/>
                                <w:sz w:val="18"/>
                                <w:szCs w:val="18"/>
                              </w:rPr>
                              <w:t>;</w:t>
                            </w:r>
                            <w:r w:rsidRPr="0086386C">
                              <w:rPr>
                                <w:rFonts w:ascii="Arial" w:hAnsi="Arial" w:cs="Arial"/>
                                <w:sz w:val="18"/>
                                <w:szCs w:val="18"/>
                              </w:rPr>
                              <w:t xml:space="preserve"> </w:t>
                            </w:r>
                            <w:r>
                              <w:rPr>
                                <w:rFonts w:ascii="Arial" w:hAnsi="Arial" w:cs="Arial"/>
                                <w:sz w:val="18"/>
                                <w:szCs w:val="18"/>
                              </w:rPr>
                              <w:t xml:space="preserve">PSD95, </w:t>
                            </w:r>
                            <w:r w:rsidRPr="0086386C">
                              <w:rPr>
                                <w:rFonts w:ascii="Arial" w:hAnsi="Arial" w:cs="Arial"/>
                                <w:sz w:val="18"/>
                                <w:szCs w:val="18"/>
                              </w:rPr>
                              <w:t>post-synaptic markers</w:t>
                            </w:r>
                            <w:r>
                              <w:rPr>
                                <w:rFonts w:ascii="Arial" w:hAnsi="Arial" w:cs="Arial"/>
                                <w:sz w:val="18"/>
                                <w:szCs w:val="18"/>
                              </w:rPr>
                              <w:t xml:space="preserve">, </w:t>
                            </w:r>
                            <w:r w:rsidRPr="0086386C">
                              <w:rPr>
                                <w:rFonts w:ascii="Arial" w:hAnsi="Arial" w:cs="Arial"/>
                                <w:sz w:val="18"/>
                                <w:szCs w:val="18"/>
                              </w:rPr>
                              <w:t>red</w:t>
                            </w:r>
                            <w:r>
                              <w:rPr>
                                <w:rFonts w:ascii="Arial" w:hAnsi="Arial" w:cs="Arial"/>
                                <w:sz w:val="18"/>
                                <w:szCs w:val="18"/>
                              </w:rPr>
                              <w:t>).</w:t>
                            </w:r>
                            <w:r w:rsidRPr="0086386C">
                              <w:rPr>
                                <w:rFonts w:ascii="Arial" w:hAnsi="Arial" w:cs="Arial"/>
                                <w:sz w:val="18"/>
                                <w:szCs w:val="18"/>
                              </w:rPr>
                              <w:t xml:space="preserve"> </w:t>
                            </w:r>
                            <w:r w:rsidRPr="003C7964">
                              <w:rPr>
                                <w:rFonts w:ascii="Arial" w:hAnsi="Arial" w:cs="Arial"/>
                                <w:b/>
                                <w:bCs/>
                                <w:sz w:val="18"/>
                                <w:szCs w:val="18"/>
                              </w:rPr>
                              <w:t>C</w:t>
                            </w:r>
                            <w:r>
                              <w:rPr>
                                <w:rFonts w:ascii="Arial" w:hAnsi="Arial" w:cs="Arial"/>
                                <w:sz w:val="18"/>
                                <w:szCs w:val="18"/>
                              </w:rPr>
                              <w:t xml:space="preserve">: </w:t>
                            </w:r>
                            <w:r w:rsidRPr="00F71C13">
                              <w:rPr>
                                <w:rFonts w:ascii="Arial" w:hAnsi="Arial" w:cs="Arial"/>
                                <w:sz w:val="18"/>
                                <w:szCs w:val="18"/>
                              </w:rPr>
                              <w:t xml:space="preserve">Representative images </w:t>
                            </w:r>
                            <w:r>
                              <w:rPr>
                                <w:rFonts w:ascii="Arial" w:hAnsi="Arial" w:cs="Arial"/>
                                <w:sz w:val="18"/>
                                <w:szCs w:val="18"/>
                              </w:rPr>
                              <w:t xml:space="preserve">and reduction </w:t>
                            </w:r>
                            <w:r w:rsidRPr="00F71C13">
                              <w:rPr>
                                <w:rFonts w:ascii="Arial" w:hAnsi="Arial" w:cs="Arial"/>
                                <w:sz w:val="18"/>
                                <w:szCs w:val="18"/>
                              </w:rPr>
                              <w:t>of colocalized inhibitory synaptic puncta (VGAT</w:t>
                            </w:r>
                            <w:r>
                              <w:rPr>
                                <w:rFonts w:ascii="Arial" w:hAnsi="Arial" w:cs="Arial"/>
                                <w:sz w:val="18"/>
                                <w:szCs w:val="18"/>
                              </w:rPr>
                              <w:t>,</w:t>
                            </w:r>
                            <w:r w:rsidRPr="00F71C13">
                              <w:rPr>
                                <w:rFonts w:ascii="Arial" w:hAnsi="Arial" w:cs="Arial"/>
                                <w:sz w:val="18"/>
                                <w:szCs w:val="18"/>
                              </w:rPr>
                              <w:t xml:space="preserve"> </w:t>
                            </w:r>
                            <w:r>
                              <w:rPr>
                                <w:rFonts w:ascii="Arial" w:hAnsi="Arial" w:cs="Arial"/>
                                <w:sz w:val="18"/>
                                <w:szCs w:val="18"/>
                              </w:rPr>
                              <w:t>p</w:t>
                            </w:r>
                            <w:r w:rsidRPr="0086386C">
                              <w:rPr>
                                <w:rFonts w:ascii="Arial" w:hAnsi="Arial" w:cs="Arial"/>
                                <w:sz w:val="18"/>
                                <w:szCs w:val="18"/>
                              </w:rPr>
                              <w:t xml:space="preserve">re-synaptic </w:t>
                            </w:r>
                            <w:r w:rsidR="00794621" w:rsidRPr="0086386C">
                              <w:rPr>
                                <w:rFonts w:ascii="Arial" w:hAnsi="Arial" w:cs="Arial"/>
                                <w:sz w:val="18"/>
                                <w:szCs w:val="18"/>
                              </w:rPr>
                              <w:t>markers</w:t>
                            </w:r>
                            <w:r w:rsidR="00794621">
                              <w:rPr>
                                <w:rFonts w:ascii="Arial" w:hAnsi="Arial" w:cs="Arial"/>
                                <w:sz w:val="18"/>
                                <w:szCs w:val="18"/>
                              </w:rPr>
                              <w:t>;</w:t>
                            </w:r>
                            <w:r w:rsidR="00794621" w:rsidRPr="0086386C">
                              <w:rPr>
                                <w:rFonts w:ascii="Arial" w:hAnsi="Arial" w:cs="Arial"/>
                                <w:sz w:val="18"/>
                                <w:szCs w:val="18"/>
                              </w:rPr>
                              <w:t xml:space="preserve"> </w:t>
                            </w:r>
                            <w:r w:rsidR="00794621" w:rsidRPr="00F71C13">
                              <w:rPr>
                                <w:rFonts w:ascii="Arial" w:hAnsi="Arial" w:cs="Arial"/>
                                <w:sz w:val="18"/>
                                <w:szCs w:val="18"/>
                              </w:rPr>
                              <w:t>Gephyrin</w:t>
                            </w:r>
                            <w:r>
                              <w:rPr>
                                <w:rFonts w:ascii="Arial" w:hAnsi="Arial" w:cs="Arial"/>
                                <w:sz w:val="18"/>
                                <w:szCs w:val="18"/>
                              </w:rPr>
                              <w:t>,</w:t>
                            </w:r>
                            <w:r w:rsidRPr="00F71C13">
                              <w:rPr>
                                <w:rFonts w:ascii="Arial" w:hAnsi="Arial" w:cs="Arial"/>
                                <w:sz w:val="18"/>
                                <w:szCs w:val="18"/>
                              </w:rPr>
                              <w:t xml:space="preserve"> </w:t>
                            </w:r>
                            <w:r w:rsidRPr="0086386C">
                              <w:rPr>
                                <w:rFonts w:ascii="Arial" w:hAnsi="Arial" w:cs="Arial"/>
                                <w:sz w:val="18"/>
                                <w:szCs w:val="18"/>
                              </w:rPr>
                              <w:t>post-synaptic markers</w:t>
                            </w:r>
                            <w:r>
                              <w:rPr>
                                <w:rFonts w:ascii="Arial" w:hAnsi="Arial" w:cs="Arial"/>
                                <w:sz w:val="18"/>
                                <w:szCs w:val="18"/>
                              </w:rPr>
                              <w:t xml:space="preserve">, </w:t>
                            </w:r>
                            <w:r w:rsidRPr="0086386C">
                              <w:rPr>
                                <w:rFonts w:ascii="Arial" w:hAnsi="Arial" w:cs="Arial"/>
                                <w:sz w:val="18"/>
                                <w:szCs w:val="18"/>
                              </w:rPr>
                              <w:t>red</w:t>
                            </w:r>
                            <w:r w:rsidRPr="00F71C13">
                              <w:rPr>
                                <w:rFonts w:ascii="Arial" w:hAnsi="Arial" w:cs="Arial"/>
                                <w:sz w:val="18"/>
                                <w:szCs w:val="18"/>
                              </w:rPr>
                              <w:t xml:space="preserve">) </w:t>
                            </w:r>
                            <w:r>
                              <w:rPr>
                                <w:rFonts w:ascii="Arial" w:hAnsi="Arial" w:cs="Arial"/>
                                <w:sz w:val="18"/>
                                <w:szCs w:val="18"/>
                              </w:rPr>
                              <w:t>in HET and HOM group.</w:t>
                            </w:r>
                            <w:r w:rsidRPr="003C7964">
                              <w:rPr>
                                <w:rFonts w:ascii="Arial" w:hAnsi="Arial" w:cs="Arial"/>
                                <w:sz w:val="18"/>
                                <w:szCs w:val="18"/>
                              </w:rPr>
                              <w:t xml:space="preserve"> </w:t>
                            </w:r>
                            <w:r>
                              <w:rPr>
                                <w:rFonts w:ascii="Arial" w:hAnsi="Arial" w:cs="Arial"/>
                                <w:sz w:val="18"/>
                                <w:szCs w:val="18"/>
                              </w:rPr>
                              <w:t>****, p&lt;0.0001</w:t>
                            </w:r>
                            <w:r w:rsidRPr="00C53927">
                              <w:rPr>
                                <w:rFonts w:ascii="Arial" w:hAnsi="Arial" w:cs="Arial"/>
                                <w:sz w:val="18"/>
                                <w:szCs w:val="18"/>
                              </w:rPr>
                              <w:t>.</w:t>
                            </w:r>
                            <w:r w:rsidRPr="00187C82">
                              <w:rPr>
                                <w:rFonts w:ascii="Arial" w:hAnsi="Arial" w:cs="Arial"/>
                                <w:sz w:val="18"/>
                                <w:szCs w:val="18"/>
                              </w:rPr>
                              <w:t xml:space="preserve"> </w:t>
                            </w:r>
                            <w:r>
                              <w:rPr>
                                <w:rFonts w:ascii="Arial" w:hAnsi="Arial" w:cs="Arial"/>
                                <w:sz w:val="18"/>
                                <w:szCs w:val="18"/>
                              </w:rPr>
                              <w:t>(</w:t>
                            </w:r>
                            <w:r w:rsidRPr="00C20723">
                              <w:rPr>
                                <w:rFonts w:ascii="Arial" w:hAnsi="Arial" w:cs="Arial"/>
                                <w:sz w:val="18"/>
                                <w:szCs w:val="18"/>
                              </w:rPr>
                              <w:t>ANOVA with Bonferroni</w:t>
                            </w:r>
                            <w:r>
                              <w:rPr>
                                <w:rFonts w:ascii="Arial" w:hAnsi="Arial" w:cs="Arial"/>
                                <w:sz w:val="18"/>
                                <w:szCs w:val="18"/>
                              </w:rPr>
                              <w:t>).</w:t>
                            </w:r>
                            <w:r w:rsidRPr="00C53927">
                              <w:rPr>
                                <w:rFonts w:ascii="Arial" w:hAnsi="Arial" w:cs="Arial"/>
                                <w:sz w:val="18"/>
                                <w:szCs w:val="18"/>
                              </w:rPr>
                              <w:t xml:space="preserve"> Data represent means ± SEM. </w:t>
                            </w:r>
                            <w:r>
                              <w:rPr>
                                <w:rFonts w:ascii="Arial" w:hAnsi="Arial" w:cs="Arial"/>
                                <w:sz w:val="18"/>
                                <w:szCs w:val="18"/>
                              </w:rPr>
                              <w:t>(</w:t>
                            </w:r>
                            <w:r w:rsidR="00AE278D" w:rsidRPr="00AE278D">
                              <w:rPr>
                                <w:rFonts w:ascii="Arial" w:hAnsi="Arial" w:cs="Arial"/>
                                <w:b/>
                                <w:bCs/>
                                <w:sz w:val="18"/>
                                <w:szCs w:val="18"/>
                              </w:rPr>
                              <w:t>New p</w:t>
                            </w:r>
                            <w:r w:rsidRPr="00AE278D">
                              <w:rPr>
                                <w:rFonts w:ascii="Arial" w:hAnsi="Arial" w:cs="Arial"/>
                                <w:b/>
                                <w:bCs/>
                                <w:sz w:val="18"/>
                                <w:szCs w:val="18"/>
                              </w:rPr>
                              <w:t>reliminary data</w:t>
                            </w:r>
                            <w:r>
                              <w:rPr>
                                <w:rFonts w:ascii="Arial" w:hAnsi="Arial" w:cs="Arial"/>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00C8F" id="_x0000_s1030" type="#_x0000_t202" style="position:absolute;left:0;text-align:left;margin-left:320.4pt;margin-top:273.75pt;width:3in;height:292.8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">
                <v:textbox>
                  <w:txbxContent>
                    <w:p w14:paraId="6EB3B58C" w14:textId="366379F4" w:rsidR="00664DAB" w:rsidRPr="00A5314E" w:rsidRDefault="00664DAB" w:rsidP="00664DAB">
                      <w:pPr>
                        <w:pStyle w:val="NormalWeb"/>
                      </w:pPr>
                      <w:r>
                        <w:rPr>
                          <w:noProof/>
                        </w:rPr>
                        <w:drawing>
                          <wp:inline distT="0" distB="0" distL="0" distR="0" wp14:anchorId="7F48A042" wp14:editId="223F0CDC">
                            <wp:extent cx="2581539" cy="1604010"/>
                            <wp:effectExtent l="0" t="0" r="9525" b="0"/>
                            <wp:docPr id="1826741451" name="Picture 15" descr="A collage of images of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57624" name="Picture 15" descr="A collage of images of cell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0948" cy="1622283"/>
                                    </a:xfrm>
                                    <a:prstGeom prst="rect">
                                      <a:avLst/>
                                    </a:prstGeom>
                                    <a:noFill/>
                                    <a:ln>
                                      <a:noFill/>
                                    </a:ln>
                                  </pic:spPr>
                                </pic:pic>
                              </a:graphicData>
                            </a:graphic>
                          </wp:inline>
                        </w:drawing>
                      </w:r>
                      <w:r w:rsidRPr="0084594E">
                        <w:rPr>
                          <w:rFonts w:ascii="Arial" w:hAnsi="Arial" w:cs="Arial"/>
                          <w:b/>
                          <w:bCs/>
                          <w:sz w:val="18"/>
                          <w:szCs w:val="18"/>
                        </w:rPr>
                        <w:t xml:space="preserve"> Fig</w:t>
                      </w:r>
                      <w:r>
                        <w:rPr>
                          <w:rFonts w:ascii="Arial" w:hAnsi="Arial" w:cs="Arial"/>
                          <w:b/>
                          <w:bCs/>
                          <w:sz w:val="18"/>
                          <w:szCs w:val="18"/>
                        </w:rPr>
                        <w:t>.</w:t>
                      </w:r>
                      <w:r w:rsidRPr="0084594E">
                        <w:rPr>
                          <w:rFonts w:ascii="Arial" w:hAnsi="Arial" w:cs="Arial"/>
                          <w:b/>
                          <w:bCs/>
                          <w:sz w:val="18"/>
                          <w:szCs w:val="18"/>
                        </w:rPr>
                        <w:t xml:space="preserve"> </w:t>
                      </w:r>
                      <w:r>
                        <w:rPr>
                          <w:rFonts w:ascii="Arial" w:hAnsi="Arial" w:cs="Arial"/>
                          <w:b/>
                          <w:bCs/>
                          <w:sz w:val="18"/>
                          <w:szCs w:val="18"/>
                        </w:rPr>
                        <w:t>5</w:t>
                      </w:r>
                      <w:r w:rsidRPr="0084594E">
                        <w:rPr>
                          <w:rFonts w:ascii="Arial" w:hAnsi="Arial" w:cs="Arial"/>
                          <w:sz w:val="18"/>
                          <w:szCs w:val="18"/>
                        </w:rPr>
                        <w:t>.</w:t>
                      </w:r>
                      <w:r>
                        <w:rPr>
                          <w:rFonts w:ascii="Arial" w:hAnsi="Arial" w:cs="Arial"/>
                          <w:sz w:val="18"/>
                          <w:szCs w:val="18"/>
                        </w:rPr>
                        <w:t xml:space="preserve"> </w:t>
                      </w:r>
                      <w:r>
                        <w:rPr>
                          <w:rFonts w:ascii="Arial" w:hAnsi="Arial" w:cs="Arial"/>
                          <w:b/>
                          <w:bCs/>
                          <w:sz w:val="18"/>
                          <w:szCs w:val="18"/>
                        </w:rPr>
                        <w:t>Reduce axon initial segment (AIS) and altered synaptic connection of excitatory and inhibitory synapses</w:t>
                      </w:r>
                      <w:r w:rsidRPr="007F5BFC">
                        <w:rPr>
                          <w:rFonts w:ascii="Arial" w:hAnsi="Arial" w:cs="Arial"/>
                          <w:b/>
                          <w:bCs/>
                          <w:sz w:val="18"/>
                          <w:szCs w:val="18"/>
                        </w:rPr>
                        <w:t xml:space="preserve"> </w:t>
                      </w:r>
                      <w:r>
                        <w:rPr>
                          <w:rFonts w:ascii="Arial" w:hAnsi="Arial" w:cs="Arial"/>
                          <w:b/>
                          <w:bCs/>
                          <w:sz w:val="18"/>
                          <w:szCs w:val="18"/>
                        </w:rPr>
                        <w:t xml:space="preserve">in </w:t>
                      </w:r>
                      <w:r w:rsidRPr="00A671E6">
                        <w:rPr>
                          <w:rFonts w:ascii="Arial" w:hAnsi="Arial" w:cs="Arial"/>
                          <w:b/>
                          <w:bCs/>
                          <w:i/>
                          <w:iCs/>
                          <w:sz w:val="18"/>
                          <w:szCs w:val="18"/>
                        </w:rPr>
                        <w:t>SCN2A-C959X</w:t>
                      </w:r>
                      <w:r w:rsidRPr="007F5BFC">
                        <w:rPr>
                          <w:rFonts w:ascii="Arial" w:hAnsi="Arial" w:cs="Arial"/>
                          <w:b/>
                          <w:bCs/>
                          <w:sz w:val="18"/>
                          <w:szCs w:val="18"/>
                        </w:rPr>
                        <w:t xml:space="preserve"> mutation</w:t>
                      </w:r>
                      <w:r>
                        <w:rPr>
                          <w:rFonts w:ascii="Arial" w:hAnsi="Arial" w:cs="Arial"/>
                          <w:b/>
                          <w:bCs/>
                          <w:sz w:val="18"/>
                          <w:szCs w:val="18"/>
                        </w:rPr>
                        <w:t xml:space="preserve"> </w:t>
                      </w:r>
                      <w:proofErr w:type="spellStart"/>
                      <w:r>
                        <w:rPr>
                          <w:rFonts w:ascii="Arial" w:hAnsi="Arial" w:cs="Arial"/>
                          <w:b/>
                          <w:bCs/>
                          <w:sz w:val="18"/>
                          <w:szCs w:val="18"/>
                        </w:rPr>
                        <w:t>hStrS</w:t>
                      </w:r>
                      <w:proofErr w:type="spellEnd"/>
                      <w:r w:rsidRPr="0084594E">
                        <w:rPr>
                          <w:rFonts w:ascii="Arial" w:hAnsi="Arial" w:cs="Arial"/>
                          <w:b/>
                          <w:bCs/>
                          <w:sz w:val="18"/>
                          <w:szCs w:val="18"/>
                        </w:rPr>
                        <w:t>.</w:t>
                      </w:r>
                      <w:r w:rsidRPr="0084594E">
                        <w:rPr>
                          <w:rFonts w:ascii="Arial" w:hAnsi="Arial" w:cs="Arial"/>
                          <w:sz w:val="18"/>
                          <w:szCs w:val="18"/>
                        </w:rPr>
                        <w:t xml:space="preserve"> </w:t>
                      </w:r>
                      <w:r w:rsidRPr="007F5BFC">
                        <w:rPr>
                          <w:rFonts w:ascii="Arial" w:hAnsi="Arial" w:cs="Arial"/>
                          <w:b/>
                          <w:bCs/>
                          <w:sz w:val="18"/>
                          <w:szCs w:val="18"/>
                        </w:rPr>
                        <w:t>A</w:t>
                      </w:r>
                      <w:r>
                        <w:rPr>
                          <w:rFonts w:ascii="Arial" w:hAnsi="Arial" w:cs="Arial"/>
                          <w:b/>
                          <w:bCs/>
                          <w:sz w:val="18"/>
                          <w:szCs w:val="18"/>
                        </w:rPr>
                        <w:t>:</w:t>
                      </w:r>
                      <w:r>
                        <w:rPr>
                          <w:rFonts w:ascii="Arial" w:hAnsi="Arial" w:cs="Arial"/>
                          <w:sz w:val="18"/>
                          <w:szCs w:val="18"/>
                        </w:rPr>
                        <w:t xml:space="preserve"> </w:t>
                      </w:r>
                      <w:r w:rsidRPr="0084594E">
                        <w:rPr>
                          <w:rFonts w:ascii="Arial" w:hAnsi="Arial" w:cs="Arial"/>
                          <w:sz w:val="18"/>
                          <w:szCs w:val="18"/>
                        </w:rPr>
                        <w:t xml:space="preserve">The </w:t>
                      </w:r>
                      <w:r>
                        <w:rPr>
                          <w:rFonts w:ascii="Arial" w:hAnsi="Arial" w:cs="Arial"/>
                          <w:sz w:val="18"/>
                          <w:szCs w:val="18"/>
                        </w:rPr>
                        <w:t>r</w:t>
                      </w:r>
                      <w:r w:rsidRPr="0084594E">
                        <w:rPr>
                          <w:rFonts w:ascii="Arial" w:hAnsi="Arial" w:cs="Arial"/>
                          <w:sz w:val="18"/>
                          <w:szCs w:val="18"/>
                        </w:rPr>
                        <w:t>epresentative</w:t>
                      </w:r>
                      <w:r w:rsidRPr="00EA1429">
                        <w:rPr>
                          <w:rFonts w:ascii="Arial" w:hAnsi="Arial" w:cs="Arial"/>
                          <w:sz w:val="18"/>
                          <w:szCs w:val="18"/>
                        </w:rPr>
                        <w:t xml:space="preserve"> axon initial segment (AIS)</w:t>
                      </w:r>
                      <w:r>
                        <w:rPr>
                          <w:rFonts w:ascii="Arial" w:hAnsi="Arial" w:cs="Arial"/>
                          <w:sz w:val="18"/>
                          <w:szCs w:val="18"/>
                        </w:rPr>
                        <w:t xml:space="preserve"> by </w:t>
                      </w:r>
                      <w:proofErr w:type="spellStart"/>
                      <w:r>
                        <w:rPr>
                          <w:rFonts w:ascii="Arial" w:hAnsi="Arial" w:cs="Arial"/>
                          <w:sz w:val="18"/>
                          <w:szCs w:val="18"/>
                        </w:rPr>
                        <w:t>ankyrinG</w:t>
                      </w:r>
                      <w:proofErr w:type="spellEnd"/>
                      <w:r>
                        <w:rPr>
                          <w:rFonts w:ascii="Arial" w:hAnsi="Arial" w:cs="Arial"/>
                          <w:sz w:val="18"/>
                          <w:szCs w:val="18"/>
                        </w:rPr>
                        <w:t xml:space="preserve"> immunostaining (green) and reduced AIS length in </w:t>
                      </w:r>
                      <w:r w:rsidRPr="0086386C">
                        <w:rPr>
                          <w:rFonts w:ascii="Arial" w:hAnsi="Arial" w:cs="Arial"/>
                          <w:i/>
                          <w:iCs/>
                          <w:sz w:val="18"/>
                          <w:szCs w:val="18"/>
                        </w:rPr>
                        <w:t>SCN2A</w:t>
                      </w:r>
                      <w:r>
                        <w:rPr>
                          <w:rFonts w:ascii="Arial" w:hAnsi="Arial" w:cs="Arial"/>
                          <w:sz w:val="18"/>
                          <w:szCs w:val="18"/>
                        </w:rPr>
                        <w:t xml:space="preserve"> </w:t>
                      </w:r>
                      <w:proofErr w:type="spellStart"/>
                      <w:r>
                        <w:rPr>
                          <w:rFonts w:ascii="Arial" w:hAnsi="Arial" w:cs="Arial"/>
                          <w:sz w:val="18"/>
                          <w:szCs w:val="18"/>
                        </w:rPr>
                        <w:t>dificienct</w:t>
                      </w:r>
                      <w:proofErr w:type="spellEnd"/>
                      <w:r>
                        <w:rPr>
                          <w:rFonts w:ascii="Arial" w:hAnsi="Arial" w:cs="Arial"/>
                          <w:sz w:val="18"/>
                          <w:szCs w:val="18"/>
                        </w:rPr>
                        <w:t xml:space="preserve"> </w:t>
                      </w:r>
                      <w:proofErr w:type="spellStart"/>
                      <w:r>
                        <w:rPr>
                          <w:rFonts w:ascii="Arial" w:hAnsi="Arial" w:cs="Arial"/>
                          <w:sz w:val="18"/>
                          <w:szCs w:val="18"/>
                        </w:rPr>
                        <w:t>hStrS</w:t>
                      </w:r>
                      <w:proofErr w:type="spellEnd"/>
                      <w:r>
                        <w:rPr>
                          <w:rFonts w:ascii="Arial" w:hAnsi="Arial" w:cs="Arial"/>
                          <w:sz w:val="18"/>
                          <w:szCs w:val="18"/>
                        </w:rPr>
                        <w:t xml:space="preserve">. </w:t>
                      </w:r>
                      <w:r w:rsidRPr="003C7964">
                        <w:rPr>
                          <w:rFonts w:ascii="Arial" w:hAnsi="Arial" w:cs="Arial"/>
                          <w:b/>
                          <w:bCs/>
                          <w:sz w:val="18"/>
                          <w:szCs w:val="18"/>
                        </w:rPr>
                        <w:t>B</w:t>
                      </w:r>
                      <w:r>
                        <w:rPr>
                          <w:rFonts w:ascii="Arial" w:hAnsi="Arial" w:cs="Arial"/>
                          <w:sz w:val="18"/>
                          <w:szCs w:val="18"/>
                        </w:rPr>
                        <w:t xml:space="preserve">: </w:t>
                      </w:r>
                      <w:r w:rsidRPr="003D3743">
                        <w:rPr>
                          <w:rFonts w:ascii="Arial" w:hAnsi="Arial" w:cs="Arial"/>
                          <w:sz w:val="18"/>
                          <w:szCs w:val="18"/>
                        </w:rPr>
                        <w:t xml:space="preserve">The representative </w:t>
                      </w:r>
                      <w:r>
                        <w:rPr>
                          <w:rFonts w:ascii="Arial" w:hAnsi="Arial" w:cs="Arial"/>
                          <w:sz w:val="18"/>
                          <w:szCs w:val="18"/>
                        </w:rPr>
                        <w:t xml:space="preserve">image and reduction of colocalized </w:t>
                      </w:r>
                      <w:proofErr w:type="spellStart"/>
                      <w:r>
                        <w:rPr>
                          <w:rFonts w:ascii="Arial" w:hAnsi="Arial" w:cs="Arial"/>
                          <w:sz w:val="18"/>
                          <w:szCs w:val="18"/>
                        </w:rPr>
                        <w:t>excitory</w:t>
                      </w:r>
                      <w:proofErr w:type="spellEnd"/>
                      <w:r>
                        <w:rPr>
                          <w:rFonts w:ascii="Arial" w:hAnsi="Arial" w:cs="Arial"/>
                          <w:sz w:val="18"/>
                          <w:szCs w:val="18"/>
                        </w:rPr>
                        <w:t xml:space="preserve"> synaptic puncta (Syn1, p</w:t>
                      </w:r>
                      <w:r w:rsidRPr="0086386C">
                        <w:rPr>
                          <w:rFonts w:ascii="Arial" w:hAnsi="Arial" w:cs="Arial"/>
                          <w:sz w:val="18"/>
                          <w:szCs w:val="18"/>
                        </w:rPr>
                        <w:t>re-synaptic markers</w:t>
                      </w:r>
                      <w:r>
                        <w:rPr>
                          <w:rFonts w:ascii="Arial" w:hAnsi="Arial" w:cs="Arial"/>
                          <w:sz w:val="18"/>
                          <w:szCs w:val="18"/>
                        </w:rPr>
                        <w:t xml:space="preserve">, </w:t>
                      </w:r>
                      <w:r w:rsidRPr="0086386C">
                        <w:rPr>
                          <w:rFonts w:ascii="Arial" w:hAnsi="Arial" w:cs="Arial"/>
                          <w:sz w:val="18"/>
                          <w:szCs w:val="18"/>
                        </w:rPr>
                        <w:t>green</w:t>
                      </w:r>
                      <w:r>
                        <w:rPr>
                          <w:rFonts w:ascii="Arial" w:hAnsi="Arial" w:cs="Arial"/>
                          <w:sz w:val="18"/>
                          <w:szCs w:val="18"/>
                        </w:rPr>
                        <w:t>;</w:t>
                      </w:r>
                      <w:r w:rsidRPr="0086386C">
                        <w:rPr>
                          <w:rFonts w:ascii="Arial" w:hAnsi="Arial" w:cs="Arial"/>
                          <w:sz w:val="18"/>
                          <w:szCs w:val="18"/>
                        </w:rPr>
                        <w:t xml:space="preserve"> </w:t>
                      </w:r>
                      <w:r>
                        <w:rPr>
                          <w:rFonts w:ascii="Arial" w:hAnsi="Arial" w:cs="Arial"/>
                          <w:sz w:val="18"/>
                          <w:szCs w:val="18"/>
                        </w:rPr>
                        <w:t xml:space="preserve">PSD95, </w:t>
                      </w:r>
                      <w:r w:rsidRPr="0086386C">
                        <w:rPr>
                          <w:rFonts w:ascii="Arial" w:hAnsi="Arial" w:cs="Arial"/>
                          <w:sz w:val="18"/>
                          <w:szCs w:val="18"/>
                        </w:rPr>
                        <w:t>post-synaptic markers</w:t>
                      </w:r>
                      <w:r>
                        <w:rPr>
                          <w:rFonts w:ascii="Arial" w:hAnsi="Arial" w:cs="Arial"/>
                          <w:sz w:val="18"/>
                          <w:szCs w:val="18"/>
                        </w:rPr>
                        <w:t xml:space="preserve">, </w:t>
                      </w:r>
                      <w:r w:rsidRPr="0086386C">
                        <w:rPr>
                          <w:rFonts w:ascii="Arial" w:hAnsi="Arial" w:cs="Arial"/>
                          <w:sz w:val="18"/>
                          <w:szCs w:val="18"/>
                        </w:rPr>
                        <w:t>red</w:t>
                      </w:r>
                      <w:r>
                        <w:rPr>
                          <w:rFonts w:ascii="Arial" w:hAnsi="Arial" w:cs="Arial"/>
                          <w:sz w:val="18"/>
                          <w:szCs w:val="18"/>
                        </w:rPr>
                        <w:t>).</w:t>
                      </w:r>
                      <w:r w:rsidRPr="0086386C">
                        <w:rPr>
                          <w:rFonts w:ascii="Arial" w:hAnsi="Arial" w:cs="Arial"/>
                          <w:sz w:val="18"/>
                          <w:szCs w:val="18"/>
                        </w:rPr>
                        <w:t xml:space="preserve"> </w:t>
                      </w:r>
                      <w:r w:rsidRPr="003C7964">
                        <w:rPr>
                          <w:rFonts w:ascii="Arial" w:hAnsi="Arial" w:cs="Arial"/>
                          <w:b/>
                          <w:bCs/>
                          <w:sz w:val="18"/>
                          <w:szCs w:val="18"/>
                        </w:rPr>
                        <w:t>C</w:t>
                      </w:r>
                      <w:r>
                        <w:rPr>
                          <w:rFonts w:ascii="Arial" w:hAnsi="Arial" w:cs="Arial"/>
                          <w:sz w:val="18"/>
                          <w:szCs w:val="18"/>
                        </w:rPr>
                        <w:t xml:space="preserve">: </w:t>
                      </w:r>
                      <w:r w:rsidRPr="00F71C13">
                        <w:rPr>
                          <w:rFonts w:ascii="Arial" w:hAnsi="Arial" w:cs="Arial"/>
                          <w:sz w:val="18"/>
                          <w:szCs w:val="18"/>
                        </w:rPr>
                        <w:t xml:space="preserve">Representative images </w:t>
                      </w:r>
                      <w:r>
                        <w:rPr>
                          <w:rFonts w:ascii="Arial" w:hAnsi="Arial" w:cs="Arial"/>
                          <w:sz w:val="18"/>
                          <w:szCs w:val="18"/>
                        </w:rPr>
                        <w:t xml:space="preserve">and reduction </w:t>
                      </w:r>
                      <w:r w:rsidRPr="00F71C13">
                        <w:rPr>
                          <w:rFonts w:ascii="Arial" w:hAnsi="Arial" w:cs="Arial"/>
                          <w:sz w:val="18"/>
                          <w:szCs w:val="18"/>
                        </w:rPr>
                        <w:t>of colocalized inhibitory synaptic puncta (VGAT</w:t>
                      </w:r>
                      <w:r>
                        <w:rPr>
                          <w:rFonts w:ascii="Arial" w:hAnsi="Arial" w:cs="Arial"/>
                          <w:sz w:val="18"/>
                          <w:szCs w:val="18"/>
                        </w:rPr>
                        <w:t>,</w:t>
                      </w:r>
                      <w:r w:rsidRPr="00F71C13">
                        <w:rPr>
                          <w:rFonts w:ascii="Arial" w:hAnsi="Arial" w:cs="Arial"/>
                          <w:sz w:val="18"/>
                          <w:szCs w:val="18"/>
                        </w:rPr>
                        <w:t xml:space="preserve"> </w:t>
                      </w:r>
                      <w:r>
                        <w:rPr>
                          <w:rFonts w:ascii="Arial" w:hAnsi="Arial" w:cs="Arial"/>
                          <w:sz w:val="18"/>
                          <w:szCs w:val="18"/>
                        </w:rPr>
                        <w:t>p</w:t>
                      </w:r>
                      <w:r w:rsidRPr="0086386C">
                        <w:rPr>
                          <w:rFonts w:ascii="Arial" w:hAnsi="Arial" w:cs="Arial"/>
                          <w:sz w:val="18"/>
                          <w:szCs w:val="18"/>
                        </w:rPr>
                        <w:t xml:space="preserve">re-synaptic </w:t>
                      </w:r>
                      <w:r w:rsidR="00794621" w:rsidRPr="0086386C">
                        <w:rPr>
                          <w:rFonts w:ascii="Arial" w:hAnsi="Arial" w:cs="Arial"/>
                          <w:sz w:val="18"/>
                          <w:szCs w:val="18"/>
                        </w:rPr>
                        <w:t>markers</w:t>
                      </w:r>
                      <w:r w:rsidR="00794621">
                        <w:rPr>
                          <w:rFonts w:ascii="Arial" w:hAnsi="Arial" w:cs="Arial"/>
                          <w:sz w:val="18"/>
                          <w:szCs w:val="18"/>
                        </w:rPr>
                        <w:t>;</w:t>
                      </w:r>
                      <w:r w:rsidR="00794621" w:rsidRPr="0086386C">
                        <w:rPr>
                          <w:rFonts w:ascii="Arial" w:hAnsi="Arial" w:cs="Arial"/>
                          <w:sz w:val="18"/>
                          <w:szCs w:val="18"/>
                        </w:rPr>
                        <w:t xml:space="preserve"> </w:t>
                      </w:r>
                      <w:r w:rsidR="00794621" w:rsidRPr="00F71C13">
                        <w:rPr>
                          <w:rFonts w:ascii="Arial" w:hAnsi="Arial" w:cs="Arial"/>
                          <w:sz w:val="18"/>
                          <w:szCs w:val="18"/>
                        </w:rPr>
                        <w:t>Gephyrin</w:t>
                      </w:r>
                      <w:r>
                        <w:rPr>
                          <w:rFonts w:ascii="Arial" w:hAnsi="Arial" w:cs="Arial"/>
                          <w:sz w:val="18"/>
                          <w:szCs w:val="18"/>
                        </w:rPr>
                        <w:t>,</w:t>
                      </w:r>
                      <w:r w:rsidRPr="00F71C13">
                        <w:rPr>
                          <w:rFonts w:ascii="Arial" w:hAnsi="Arial" w:cs="Arial"/>
                          <w:sz w:val="18"/>
                          <w:szCs w:val="18"/>
                        </w:rPr>
                        <w:t xml:space="preserve"> </w:t>
                      </w:r>
                      <w:r w:rsidRPr="0086386C">
                        <w:rPr>
                          <w:rFonts w:ascii="Arial" w:hAnsi="Arial" w:cs="Arial"/>
                          <w:sz w:val="18"/>
                          <w:szCs w:val="18"/>
                        </w:rPr>
                        <w:t>post-synaptic markers</w:t>
                      </w:r>
                      <w:r>
                        <w:rPr>
                          <w:rFonts w:ascii="Arial" w:hAnsi="Arial" w:cs="Arial"/>
                          <w:sz w:val="18"/>
                          <w:szCs w:val="18"/>
                        </w:rPr>
                        <w:t xml:space="preserve">, </w:t>
                      </w:r>
                      <w:r w:rsidRPr="0086386C">
                        <w:rPr>
                          <w:rFonts w:ascii="Arial" w:hAnsi="Arial" w:cs="Arial"/>
                          <w:sz w:val="18"/>
                          <w:szCs w:val="18"/>
                        </w:rPr>
                        <w:t>red</w:t>
                      </w:r>
                      <w:r w:rsidRPr="00F71C13">
                        <w:rPr>
                          <w:rFonts w:ascii="Arial" w:hAnsi="Arial" w:cs="Arial"/>
                          <w:sz w:val="18"/>
                          <w:szCs w:val="18"/>
                        </w:rPr>
                        <w:t xml:space="preserve">) </w:t>
                      </w:r>
                      <w:r>
                        <w:rPr>
                          <w:rFonts w:ascii="Arial" w:hAnsi="Arial" w:cs="Arial"/>
                          <w:sz w:val="18"/>
                          <w:szCs w:val="18"/>
                        </w:rPr>
                        <w:t>in HET and HOM group.</w:t>
                      </w:r>
                      <w:r w:rsidRPr="003C7964">
                        <w:rPr>
                          <w:rFonts w:ascii="Arial" w:hAnsi="Arial" w:cs="Arial"/>
                          <w:sz w:val="18"/>
                          <w:szCs w:val="18"/>
                        </w:rPr>
                        <w:t xml:space="preserve"> </w:t>
                      </w:r>
                      <w:r>
                        <w:rPr>
                          <w:rFonts w:ascii="Arial" w:hAnsi="Arial" w:cs="Arial"/>
                          <w:sz w:val="18"/>
                          <w:szCs w:val="18"/>
                        </w:rPr>
                        <w:t>****, p&lt;0.0001</w:t>
                      </w:r>
                      <w:r w:rsidRPr="00C53927">
                        <w:rPr>
                          <w:rFonts w:ascii="Arial" w:hAnsi="Arial" w:cs="Arial"/>
                          <w:sz w:val="18"/>
                          <w:szCs w:val="18"/>
                        </w:rPr>
                        <w:t>.</w:t>
                      </w:r>
                      <w:r w:rsidRPr="00187C82">
                        <w:rPr>
                          <w:rFonts w:ascii="Arial" w:hAnsi="Arial" w:cs="Arial"/>
                          <w:sz w:val="18"/>
                          <w:szCs w:val="18"/>
                        </w:rPr>
                        <w:t xml:space="preserve"> </w:t>
                      </w:r>
                      <w:r>
                        <w:rPr>
                          <w:rFonts w:ascii="Arial" w:hAnsi="Arial" w:cs="Arial"/>
                          <w:sz w:val="18"/>
                          <w:szCs w:val="18"/>
                        </w:rPr>
                        <w:t>(</w:t>
                      </w:r>
                      <w:r w:rsidRPr="00C20723">
                        <w:rPr>
                          <w:rFonts w:ascii="Arial" w:hAnsi="Arial" w:cs="Arial"/>
                          <w:sz w:val="18"/>
                          <w:szCs w:val="18"/>
                        </w:rPr>
                        <w:t>ANOVA with Bonferroni</w:t>
                      </w:r>
                      <w:r>
                        <w:rPr>
                          <w:rFonts w:ascii="Arial" w:hAnsi="Arial" w:cs="Arial"/>
                          <w:sz w:val="18"/>
                          <w:szCs w:val="18"/>
                        </w:rPr>
                        <w:t>).</w:t>
                      </w:r>
                      <w:r w:rsidRPr="00C53927">
                        <w:rPr>
                          <w:rFonts w:ascii="Arial" w:hAnsi="Arial" w:cs="Arial"/>
                          <w:sz w:val="18"/>
                          <w:szCs w:val="18"/>
                        </w:rPr>
                        <w:t xml:space="preserve"> Data represent means ± SEM. </w:t>
                      </w:r>
                      <w:r>
                        <w:rPr>
                          <w:rFonts w:ascii="Arial" w:hAnsi="Arial" w:cs="Arial"/>
                          <w:sz w:val="18"/>
                          <w:szCs w:val="18"/>
                        </w:rPr>
                        <w:t>(</w:t>
                      </w:r>
                      <w:r w:rsidR="00AE278D" w:rsidRPr="00AE278D">
                        <w:rPr>
                          <w:rFonts w:ascii="Arial" w:hAnsi="Arial" w:cs="Arial"/>
                          <w:b/>
                          <w:bCs/>
                          <w:sz w:val="18"/>
                          <w:szCs w:val="18"/>
                        </w:rPr>
                        <w:t>New p</w:t>
                      </w:r>
                      <w:r w:rsidRPr="00AE278D">
                        <w:rPr>
                          <w:rFonts w:ascii="Arial" w:hAnsi="Arial" w:cs="Arial"/>
                          <w:b/>
                          <w:bCs/>
                          <w:sz w:val="18"/>
                          <w:szCs w:val="18"/>
                        </w:rPr>
                        <w:t>reliminary data</w:t>
                      </w:r>
                      <w:r>
                        <w:rPr>
                          <w:rFonts w:ascii="Arial" w:hAnsi="Arial" w:cs="Arial"/>
                          <w:sz w:val="18"/>
                          <w:szCs w:val="18"/>
                        </w:rPr>
                        <w:t>)</w:t>
                      </w:r>
                    </w:p>
                  </w:txbxContent>
                </v:textbox>
                <w10:wrap type="square" anchorx="margin" anchory="page"/>
              </v:shape>
            </w:pict>
          </mc:Fallback>
        </mc:AlternateContent>
      </w:r>
      <w:r w:rsidR="00631B1B" w:rsidRPr="0070292E">
        <w:t xml:space="preserve">Research </w:t>
      </w:r>
      <w:r w:rsidR="00631B1B">
        <w:t>indicates</w:t>
      </w:r>
      <w:r w:rsidR="00631B1B" w:rsidRPr="0070292E">
        <w:t xml:space="preserve"> that cortex and striatum </w:t>
      </w:r>
      <w:r w:rsidR="00631B1B" w:rsidRPr="00F51843">
        <w:t xml:space="preserve">are key regions associated with </w:t>
      </w:r>
      <w:r w:rsidR="00631B1B" w:rsidRPr="005470A1">
        <w:t>ASD and social behaviors</w:t>
      </w:r>
      <w:r w:rsidR="00631B1B" w:rsidRPr="0070292E">
        <w:rPr>
          <w:rFonts w:eastAsiaTheme="minorEastAsia"/>
          <w:lang w:eastAsia="zh-CN"/>
        </w:rPr>
        <w:fldChar w:fldCharType="begin">
          <w:fldData xml:space="preserve">PEVuZE5vdGU+PENpdGU+PEF1dGhvcj5DYW88L0F1dGhvcj48WWVhcj4yMDE4PC9ZZWFyPjxSZWNO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</w:fldData>
        </w:fldChar>
      </w:r>
      <w:r w:rsidR="00B66A14">
        <w:rPr>
          <w:rFonts w:eastAsiaTheme="minorEastAsia"/>
          <w:lang w:eastAsia="zh-CN"/>
        </w:rPr>
        <w:instrText xml:space="preserve"> ADDIN EN.CITE </w:instrText>
      </w:r>
      <w:r w:rsidR="00B66A14">
        <w:rPr>
          <w:rFonts w:eastAsiaTheme="minorEastAsia"/>
          <w:lang w:eastAsia="zh-CN"/>
        </w:rPr>
        <w:fldChar w:fldCharType="begin">
          <w:fldData xml:space="preserve">PEVuZE5vdGU+PENpdGU+PEF1dGhvcj5DYW88L0F1dGhvcj48WWVhcj4yMDE4PC9ZZWFyPjxSZWNO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</w:fldData>
        </w:fldChar>
      </w:r>
      <w:r w:rsidR="00B66A14">
        <w:rPr>
          <w:rFonts w:eastAsiaTheme="minorEastAsia"/>
          <w:lang w:eastAsia="zh-CN"/>
        </w:rPr>
        <w:instrText xml:space="preserve"> ADDIN EN.CITE.DATA </w:instrText>
      </w:r>
      <w:r w:rsidR="00B66A14">
        <w:rPr>
          <w:rFonts w:eastAsiaTheme="minorEastAsia"/>
          <w:lang w:eastAsia="zh-CN"/>
        </w:rPr>
      </w:r>
      <w:r w:rsidR="00B66A14">
        <w:rPr>
          <w:rFonts w:eastAsiaTheme="minorEastAsia"/>
          <w:lang w:eastAsia="zh-CN"/>
        </w:rPr>
        <w:fldChar w:fldCharType="end"/>
      </w:r>
      <w:r w:rsidR="00631B1B" w:rsidRPr="0070292E">
        <w:rPr>
          <w:rFonts w:eastAsiaTheme="minorEastAsia"/>
          <w:lang w:eastAsia="zh-CN"/>
        </w:rPr>
      </w:r>
      <w:r w:rsidR="00631B1B" w:rsidRPr="0070292E">
        <w:rPr>
          <w:rFonts w:eastAsiaTheme="minorEastAsia"/>
          <w:lang w:eastAsia="zh-CN"/>
        </w:rPr>
        <w:fldChar w:fldCharType="separate"/>
      </w:r>
      <w:r w:rsidR="00B66A14" w:rsidRPr="00B66A14">
        <w:rPr>
          <w:rFonts w:eastAsiaTheme="minorEastAsia"/>
          <w:noProof/>
          <w:vertAlign w:val="superscript"/>
          <w:lang w:eastAsia="zh-CN"/>
        </w:rPr>
        <w:t>34-38</w:t>
      </w:r>
      <w:r w:rsidR="00631B1B" w:rsidRPr="0070292E">
        <w:rPr>
          <w:rFonts w:eastAsiaTheme="minorEastAsia"/>
          <w:lang w:eastAsia="zh-CN"/>
        </w:rPr>
        <w:fldChar w:fldCharType="end"/>
      </w:r>
      <w:r w:rsidR="00631B1B" w:rsidRPr="00870CBC">
        <w:t>.</w:t>
      </w:r>
      <w:r w:rsidR="00631B1B" w:rsidRPr="005470A1">
        <w:t xml:space="preserve"> </w:t>
      </w:r>
      <w:r w:rsidR="00631B1B" w:rsidRPr="00091718">
        <w:t>Disruptions in</w:t>
      </w:r>
      <w:r w:rsidR="00631B1B">
        <w:t xml:space="preserve"> </w:t>
      </w:r>
      <w:r w:rsidR="00631B1B" w:rsidRPr="00091718">
        <w:t>cortico-striatal cir</w:t>
      </w:r>
      <w:r w:rsidR="00631B1B">
        <w:t>cui</w:t>
      </w:r>
      <w:r w:rsidR="00631B1B" w:rsidRPr="00091718">
        <w:t>try</w:t>
      </w:r>
      <w:r w:rsidR="00631B1B" w:rsidRPr="00FF5E11">
        <w:t xml:space="preserve"> are </w:t>
      </w:r>
      <w:r w:rsidR="00631B1B">
        <w:t>observed in</w:t>
      </w:r>
      <w:r w:rsidR="00631B1B" w:rsidRPr="00FF5E11">
        <w:t xml:space="preserve"> both </w:t>
      </w:r>
      <w:r w:rsidR="00631B1B" w:rsidRPr="00091718">
        <w:t>experimental ASD models and individuals with ASD</w:t>
      </w:r>
      <w:r w:rsidR="00631B1B" w:rsidRPr="00091718">
        <w:fldChar w:fldCharType="begin">
          <w:fldData xml:space="preserve">PEVuZE5vdGU+PENpdGU+PEF1dGhvcj5TaGVwaGVyZDwvQXV0aG9yPjxZZWFyPjIwMTM8L1llYXI+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</w:fldData>
        </w:fldChar>
      </w:r>
      <w:r w:rsidR="00631B1B">
        <w:instrText xml:space="preserve"> ADDIN EN.CITE </w:instrText>
      </w:r>
      <w:r w:rsidR="00631B1B">
        <w:fldChar w:fldCharType="begin">
          <w:fldData xml:space="preserve">PEVuZE5vdGU+PENpdGU+PEF1dGhvcj5TaGVwaGVyZDwvQXV0aG9yPjxZZWFyPjIwMTM8L1llYXI+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</w:fldData>
        </w:fldChar>
      </w:r>
      <w:r w:rsidR="00631B1B">
        <w:instrText xml:space="preserve"> ADDIN EN.CITE.DATA </w:instrText>
      </w:r>
      <w:r w:rsidR="00631B1B">
        <w:fldChar w:fldCharType="end"/>
      </w:r>
      <w:r w:rsidR="00631B1B" w:rsidRPr="00091718">
        <w:fldChar w:fldCharType="separate"/>
      </w:r>
      <w:r w:rsidR="00631B1B" w:rsidRPr="0040243F">
        <w:rPr>
          <w:noProof/>
          <w:vertAlign w:val="superscript"/>
        </w:rPr>
        <w:t>6,8,19-22</w:t>
      </w:r>
      <w:r w:rsidR="00631B1B" w:rsidRPr="00091718">
        <w:fldChar w:fldCharType="end"/>
      </w:r>
      <w:r w:rsidR="00631B1B" w:rsidRPr="00FF5E11">
        <w:t xml:space="preserve">. </w:t>
      </w:r>
      <w:r w:rsidR="00631B1B">
        <w:t xml:space="preserve"> </w:t>
      </w:r>
      <w:r w:rsidR="00631B1B" w:rsidRPr="00763345">
        <w:t>Our</w:t>
      </w:r>
      <w:r w:rsidR="00CF03B4" w:rsidRPr="00310FE4">
        <w:rPr>
          <w:noProof/>
        </w:rPr>
        <w:t xml:space="preserve"> </w:t>
      </w:r>
      <w:r w:rsidR="00631B1B" w:rsidRPr="00763345">
        <w:t>previous work demonstrated that severe Na</w:t>
      </w:r>
      <w:r w:rsidR="00631B1B" w:rsidRPr="009777BE">
        <w:rPr>
          <w:vertAlign w:val="subscript"/>
        </w:rPr>
        <w:t>V</w:t>
      </w:r>
      <w:r w:rsidR="00631B1B" w:rsidRPr="00763345">
        <w:t>1.2 deficiency increases neuronal excitability in the cortex and striatum of adult</w:t>
      </w:r>
      <w:r w:rsidR="00631B1B">
        <w:t xml:space="preserve"> </w:t>
      </w:r>
      <w:r w:rsidR="00631B1B" w:rsidRPr="00446129">
        <w:t>mice</w:t>
      </w:r>
      <w:r w:rsidR="00631B1B" w:rsidRPr="00446129">
        <w:fldChar w:fldCharType="begin"/>
      </w:r>
      <w:r w:rsidR="00B66A14">
        <w:instrText xml:space="preserve"> ADDIN EN.CITE &lt;EndNote&gt;&lt;Cite&gt;&lt;Author&gt;Zhang&lt;/Author&gt;&lt;Year&gt;2021&lt;/Year&gt;&lt;RecNum&gt;1100&lt;/RecNum&gt;&lt;DisplayText&gt;&lt;style face="superscript"&gt;33&lt;/style&gt;&lt;/DisplayText&gt;&lt;record&gt;&lt;rec-number&gt;1100&lt;/rec-number&gt;&lt;foreign-keys&gt;&lt;key app="EN" db-id="wsawtvpd4pez5geraz8vea9qzaspsrtxzavx" timestamp="1630779660"&gt;1100&lt;/key&gt;&lt;/foreign-keys&gt;&lt;ref-type name="Journal Article"&gt;17&lt;/ref-type&gt;&lt;contributors&gt;&lt;authors&gt;&lt;author&gt;Zhang, Jingliang&lt;/author&gt;&lt;author&gt;Chen, Xiaoling&lt;/author&gt;&lt;author&gt;Eaton, Muriel&lt;/author&gt;&lt;author&gt;Wu, Jiaxiang&lt;/author&gt;&lt;author&gt;Ma, Zhixiong&lt;/author&gt;&lt;author&gt;Lai, Shirong&lt;/author&gt;&lt;author&gt;Park, Anthony&lt;/author&gt;&lt;author&gt;Ahmad, Talha S&lt;/author&gt;&lt;author&gt;Que, Zhefu&lt;/author&gt;&lt;author&gt;Lee, Ji Hea&lt;/author&gt;&lt;/authors&gt;&lt;/contributors&gt;&lt;titles&gt;&lt;title&gt;Severe deficiency of the voltage-gated sodium channel NaV1. 2 elevates neuronal excitability in adult mice&lt;/title&gt;&lt;secondary-title&gt;Cell reports&lt;/secondary-title&gt;&lt;/titles&gt;&lt;periodical&gt;&lt;full-title&gt;Cell Reports&lt;/full-title&gt;&lt;/periodical&gt;&lt;pages&gt;109495&lt;/pages&gt;&lt;volume&gt;36&lt;/volume&gt;&lt;number&gt;5&lt;/number&gt;&lt;dates&gt;&lt;year&gt;2021&lt;/year&gt;&lt;/dates&gt;&lt;isbn&gt;2211-1247&lt;/isbn&gt;&lt;urls&gt;&lt;related-urls&gt;&lt;url&gt;https://www.cell.com/cell-reports/pdf/S2211-1247(21)00922-0.pdf&lt;/url&gt;&lt;/related-urls&gt;&lt;/urls&gt;&lt;/record&gt;&lt;/Cite&gt;&lt;/EndNote&gt;</w:instrText>
      </w:r>
      <w:r w:rsidR="00631B1B" w:rsidRPr="00446129">
        <w:fldChar w:fldCharType="separate"/>
      </w:r>
      <w:r w:rsidR="00B66A14" w:rsidRPr="00B66A14">
        <w:rPr>
          <w:noProof/>
          <w:vertAlign w:val="superscript"/>
        </w:rPr>
        <w:t>33</w:t>
      </w:r>
      <w:r w:rsidR="00631B1B" w:rsidRPr="00446129">
        <w:fldChar w:fldCharType="end"/>
      </w:r>
      <w:r w:rsidR="00631B1B" w:rsidRPr="00446129">
        <w:t xml:space="preserve">. </w:t>
      </w:r>
      <w:r w:rsidR="00631B1B">
        <w:rPr>
          <w:rFonts w:eastAsiaTheme="minorEastAsia"/>
          <w:lang w:eastAsia="zh-CN"/>
        </w:rPr>
        <w:t>I</w:t>
      </w:r>
      <w:r w:rsidR="00631B1B">
        <w:rPr>
          <w:rFonts w:eastAsiaTheme="minorEastAsia" w:hint="eastAsia"/>
          <w:lang w:eastAsia="zh-CN"/>
        </w:rPr>
        <w:t>nterestingly,</w:t>
      </w:r>
      <w:r w:rsidR="00763345" w:rsidRPr="00763345">
        <w:t xml:space="preserve"> </w:t>
      </w:r>
      <w:r w:rsidR="00E36291">
        <w:rPr>
          <w:rFonts w:eastAsiaTheme="minorEastAsia" w:hint="eastAsia"/>
          <w:lang w:eastAsia="zh-CN"/>
        </w:rPr>
        <w:t>my p</w:t>
      </w:r>
      <w:r w:rsidR="00E36291" w:rsidRPr="00763345">
        <w:t>reliminary data show hyperexcitability in Na</w:t>
      </w:r>
      <w:r w:rsidR="00E36291" w:rsidRPr="00763345">
        <w:rPr>
          <w:vertAlign w:val="subscript"/>
        </w:rPr>
        <w:t>V</w:t>
      </w:r>
      <w:r w:rsidR="00E36291" w:rsidRPr="00763345">
        <w:t>1.2-deficient striatal organoids (</w:t>
      </w:r>
      <w:r w:rsidR="00E36291" w:rsidRPr="00763345">
        <w:rPr>
          <w:b/>
          <w:bCs/>
        </w:rPr>
        <w:t>Fig. 4</w:t>
      </w:r>
      <w:r w:rsidR="00E36291" w:rsidRPr="00763345">
        <w:t>)</w:t>
      </w:r>
      <w:r w:rsidR="00136818" w:rsidRPr="00446129">
        <w:t xml:space="preserve">. </w:t>
      </w:r>
      <w:r w:rsidR="00E36291">
        <w:rPr>
          <w:rFonts w:eastAsiaTheme="minorEastAsia" w:hint="eastAsia"/>
          <w:lang w:eastAsia="zh-CN"/>
        </w:rPr>
        <w:t xml:space="preserve">Here, </w:t>
      </w:r>
      <w:r w:rsidR="001D3E88" w:rsidRPr="001D3E88">
        <w:rPr>
          <w:rFonts w:eastAsiaTheme="minorEastAsia"/>
          <w:lang w:eastAsia="zh-CN"/>
        </w:rPr>
        <w:t xml:space="preserve">I </w:t>
      </w:r>
      <w:r w:rsidR="001D3E88" w:rsidRPr="001D3E88">
        <w:rPr>
          <w:rFonts w:eastAsiaTheme="minorEastAsia"/>
          <w:i/>
          <w:iCs/>
          <w:u w:val="single"/>
          <w:lang w:eastAsia="zh-CN"/>
        </w:rPr>
        <w:t>propose</w:t>
      </w:r>
      <w:r w:rsidR="001D3E88" w:rsidRPr="001D3E88">
        <w:rPr>
          <w:rFonts w:eastAsiaTheme="minorEastAsia"/>
          <w:lang w:eastAsia="zh-CN"/>
        </w:rPr>
        <w:t xml:space="preserve"> to validate these initial findings of hyperexcitability in </w:t>
      </w:r>
      <w:proofErr w:type="spellStart"/>
      <w:r w:rsidR="001D3E88" w:rsidRPr="001D3E88">
        <w:rPr>
          <w:rFonts w:eastAsiaTheme="minorEastAsia"/>
          <w:lang w:eastAsia="zh-CN"/>
        </w:rPr>
        <w:t>hStrS</w:t>
      </w:r>
      <w:proofErr w:type="spellEnd"/>
      <w:r w:rsidR="001D3E88" w:rsidRPr="001D3E88">
        <w:rPr>
          <w:rFonts w:eastAsiaTheme="minorEastAsia"/>
          <w:lang w:eastAsia="zh-CN"/>
        </w:rPr>
        <w:t xml:space="preserve"> and to investigate similar effects in cortical pyramidal neurons using patch-clamp recordings. </w:t>
      </w:r>
      <w:r w:rsidR="001D3E88">
        <w:rPr>
          <w:rFonts w:eastAsiaTheme="minorEastAsia" w:hint="eastAsia"/>
          <w:lang w:eastAsia="zh-CN"/>
        </w:rPr>
        <w:t>Fu</w:t>
      </w:r>
      <w:r w:rsidR="001D3E88">
        <w:rPr>
          <w:rFonts w:eastAsiaTheme="minorEastAsia"/>
          <w:lang w:eastAsia="zh-CN"/>
        </w:rPr>
        <w:t>r</w:t>
      </w:r>
      <w:r w:rsidR="001D3E88">
        <w:rPr>
          <w:rFonts w:eastAsiaTheme="minorEastAsia" w:hint="eastAsia"/>
          <w:lang w:eastAsia="zh-CN"/>
        </w:rPr>
        <w:t>ther</w:t>
      </w:r>
      <w:r w:rsidR="001D3E88" w:rsidRPr="001D3E88">
        <w:rPr>
          <w:rFonts w:eastAsiaTheme="minorEastAsia"/>
          <w:lang w:eastAsia="zh-CN"/>
        </w:rPr>
        <w:t xml:space="preserve">, I </w:t>
      </w:r>
      <w:r w:rsidR="001D3E88" w:rsidRPr="001D3E88">
        <w:rPr>
          <w:rFonts w:eastAsiaTheme="minorEastAsia"/>
          <w:i/>
          <w:iCs/>
          <w:u w:val="single"/>
          <w:lang w:eastAsia="zh-CN"/>
        </w:rPr>
        <w:t>propose</w:t>
      </w:r>
      <w:r w:rsidR="001D3E88" w:rsidRPr="001D3E88">
        <w:rPr>
          <w:rFonts w:eastAsiaTheme="minorEastAsia"/>
          <w:lang w:eastAsia="zh-CN"/>
        </w:rPr>
        <w:t xml:space="preserve"> to assess overall </w:t>
      </w:r>
      <w:r w:rsidR="00220EF6" w:rsidRPr="001D3E88">
        <w:rPr>
          <w:rFonts w:eastAsiaTheme="minorEastAsia"/>
          <w:lang w:eastAsia="zh-CN"/>
        </w:rPr>
        <w:t>excitability</w:t>
      </w:r>
      <w:r w:rsidR="00220EF6">
        <w:rPr>
          <w:rFonts w:eastAsiaTheme="minorEastAsia"/>
          <w:lang w:eastAsia="zh-CN"/>
        </w:rPr>
        <w:t xml:space="preserve"> of </w:t>
      </w:r>
      <w:proofErr w:type="spellStart"/>
      <w:r w:rsidR="001D3E88">
        <w:rPr>
          <w:rFonts w:eastAsiaTheme="minorEastAsia" w:hint="eastAsia"/>
          <w:lang w:eastAsia="zh-CN"/>
        </w:rPr>
        <w:t>hCS</w:t>
      </w:r>
      <w:proofErr w:type="spellEnd"/>
      <w:r w:rsidR="001D3E88">
        <w:rPr>
          <w:rFonts w:eastAsiaTheme="minorEastAsia" w:hint="eastAsia"/>
          <w:lang w:eastAsia="zh-CN"/>
        </w:rPr>
        <w:t xml:space="preserve"> and </w:t>
      </w:r>
      <w:proofErr w:type="spellStart"/>
      <w:r w:rsidR="001D3E88">
        <w:rPr>
          <w:rFonts w:eastAsiaTheme="minorEastAsia" w:hint="eastAsia"/>
          <w:lang w:eastAsia="zh-CN"/>
        </w:rPr>
        <w:t>hStrS</w:t>
      </w:r>
      <w:proofErr w:type="spellEnd"/>
      <w:r w:rsidR="001D3E88">
        <w:rPr>
          <w:rFonts w:eastAsiaTheme="minorEastAsia" w:hint="eastAsia"/>
          <w:lang w:eastAsia="zh-CN"/>
        </w:rPr>
        <w:t xml:space="preserve"> </w:t>
      </w:r>
      <w:r w:rsidR="001D3E88" w:rsidRPr="001D3E88">
        <w:rPr>
          <w:rFonts w:eastAsiaTheme="minorEastAsia"/>
          <w:lang w:eastAsia="zh-CN"/>
        </w:rPr>
        <w:t>organoid</w:t>
      </w:r>
      <w:r w:rsidR="00220EF6">
        <w:rPr>
          <w:rFonts w:eastAsiaTheme="minorEastAsia"/>
          <w:lang w:eastAsia="zh-CN"/>
        </w:rPr>
        <w:t>s</w:t>
      </w:r>
      <w:r w:rsidR="001D3E88" w:rsidRPr="001D3E88">
        <w:rPr>
          <w:rFonts w:eastAsiaTheme="minorEastAsia"/>
          <w:lang w:eastAsia="zh-CN"/>
        </w:rPr>
        <w:t xml:space="preserve"> via </w:t>
      </w:r>
      <w:r w:rsidR="001D3E88" w:rsidRPr="00DF41E9">
        <w:t xml:space="preserve">microelectrode array </w:t>
      </w:r>
      <w:r w:rsidR="001D3E88">
        <w:t>(</w:t>
      </w:r>
      <w:r w:rsidR="001D3E88" w:rsidRPr="00446129">
        <w:t>MEA</w:t>
      </w:r>
      <w:r w:rsidR="001D3E88">
        <w:t>)</w:t>
      </w:r>
      <w:r w:rsidR="001D3E88" w:rsidRPr="00446129">
        <w:t xml:space="preserve"> recording</w:t>
      </w:r>
      <w:r w:rsidR="001D3E88" w:rsidRPr="001D3E88">
        <w:rPr>
          <w:rFonts w:eastAsiaTheme="minorEastAsia"/>
          <w:lang w:eastAsia="zh-CN"/>
        </w:rPr>
        <w:t xml:space="preserve">. Mechanistically, I </w:t>
      </w:r>
      <w:r w:rsidR="001038B3" w:rsidRPr="001D3E88">
        <w:rPr>
          <w:rFonts w:eastAsiaTheme="minorEastAsia"/>
          <w:i/>
          <w:iCs/>
          <w:u w:val="single"/>
          <w:lang w:eastAsia="zh-CN"/>
        </w:rPr>
        <w:t>propose</w:t>
      </w:r>
      <w:r w:rsidR="001038B3" w:rsidRPr="001D3E88">
        <w:rPr>
          <w:rFonts w:eastAsiaTheme="minorEastAsia"/>
          <w:lang w:eastAsia="zh-CN"/>
        </w:rPr>
        <w:t xml:space="preserve"> to </w:t>
      </w:r>
      <w:r w:rsidR="001D3E88" w:rsidRPr="001D3E88">
        <w:rPr>
          <w:rFonts w:eastAsiaTheme="minorEastAsia"/>
          <w:lang w:eastAsia="zh-CN"/>
        </w:rPr>
        <w:t xml:space="preserve">validate the preliminary finding of shortened AIS length in </w:t>
      </w:r>
      <w:r w:rsidR="001D3E88" w:rsidRPr="001D3E88">
        <w:rPr>
          <w:rFonts w:eastAsiaTheme="minorEastAsia" w:hint="eastAsia"/>
          <w:i/>
          <w:iCs/>
          <w:lang w:eastAsia="zh-CN"/>
        </w:rPr>
        <w:t>SCN2A</w:t>
      </w:r>
      <w:r w:rsidR="001D3E88">
        <w:rPr>
          <w:rFonts w:eastAsiaTheme="minorEastAsia" w:hint="eastAsia"/>
          <w:lang w:eastAsia="zh-CN"/>
        </w:rPr>
        <w:t xml:space="preserve">-deficient </w:t>
      </w:r>
      <w:proofErr w:type="spellStart"/>
      <w:r w:rsidR="001D3E88" w:rsidRPr="001D3E88">
        <w:rPr>
          <w:rFonts w:eastAsiaTheme="minorEastAsia"/>
          <w:lang w:eastAsia="zh-CN"/>
        </w:rPr>
        <w:t>hStrS</w:t>
      </w:r>
      <w:proofErr w:type="spellEnd"/>
      <w:r w:rsidR="001D3E88" w:rsidRPr="001D3E88">
        <w:rPr>
          <w:rFonts w:eastAsiaTheme="minorEastAsia"/>
          <w:lang w:eastAsia="zh-CN"/>
        </w:rPr>
        <w:t xml:space="preserve"> (</w:t>
      </w:r>
      <w:r w:rsidR="001D3E88" w:rsidRPr="001D3E88">
        <w:rPr>
          <w:rFonts w:eastAsiaTheme="minorEastAsia"/>
          <w:b/>
          <w:bCs/>
          <w:lang w:eastAsia="zh-CN"/>
        </w:rPr>
        <w:t>Fig. 5</w:t>
      </w:r>
      <w:r w:rsidR="001D3E88" w:rsidRPr="001D3E88">
        <w:rPr>
          <w:rFonts w:eastAsiaTheme="minorEastAsia" w:hint="eastAsia"/>
          <w:b/>
          <w:bCs/>
          <w:lang w:eastAsia="zh-CN"/>
        </w:rPr>
        <w:t>A</w:t>
      </w:r>
      <w:r w:rsidR="001D3E88" w:rsidRPr="001D3E88">
        <w:rPr>
          <w:rFonts w:eastAsiaTheme="minorEastAsia"/>
          <w:lang w:eastAsia="zh-CN"/>
        </w:rPr>
        <w:t>) and examine its impact on cortical pyramidal neurons</w:t>
      </w:r>
      <w:r w:rsidR="001D3E88">
        <w:rPr>
          <w:rFonts w:eastAsiaTheme="minorEastAsia" w:hint="eastAsia"/>
          <w:lang w:eastAsia="zh-CN"/>
        </w:rPr>
        <w:t>.</w:t>
      </w:r>
      <w:r w:rsidR="001D3E88" w:rsidRPr="001D3E88">
        <w:rPr>
          <w:rFonts w:eastAsiaTheme="minorEastAsia"/>
          <w:lang w:eastAsia="zh-CN"/>
        </w:rPr>
        <w:t xml:space="preserve"> </w:t>
      </w:r>
      <w:r w:rsidR="00220EF6">
        <w:rPr>
          <w:rFonts w:eastAsiaTheme="minorEastAsia"/>
          <w:lang w:eastAsia="zh-CN"/>
        </w:rPr>
        <w:t>Preliminary</w:t>
      </w:r>
      <w:r w:rsidR="00220EF6" w:rsidRPr="001D3E88">
        <w:rPr>
          <w:rFonts w:eastAsiaTheme="minorEastAsia"/>
          <w:lang w:eastAsia="zh-CN"/>
        </w:rPr>
        <w:t xml:space="preserve"> </w:t>
      </w:r>
      <w:r w:rsidR="001D3E88" w:rsidRPr="001D3E88">
        <w:rPr>
          <w:rFonts w:eastAsiaTheme="minorEastAsia"/>
          <w:lang w:eastAsia="zh-CN"/>
        </w:rPr>
        <w:t xml:space="preserve">data also suggest reduced excitatory and inhibitory synaptic connections in </w:t>
      </w:r>
      <w:r w:rsidR="001D3E88" w:rsidRPr="001D3E88">
        <w:rPr>
          <w:rFonts w:eastAsiaTheme="minorEastAsia" w:hint="eastAsia"/>
          <w:i/>
          <w:iCs/>
          <w:lang w:eastAsia="zh-CN"/>
        </w:rPr>
        <w:t>SCN2A</w:t>
      </w:r>
      <w:r w:rsidR="001D3E88">
        <w:rPr>
          <w:rFonts w:eastAsiaTheme="minorEastAsia" w:hint="eastAsia"/>
          <w:lang w:eastAsia="zh-CN"/>
        </w:rPr>
        <w:t xml:space="preserve">-deficient </w:t>
      </w:r>
      <w:proofErr w:type="spellStart"/>
      <w:r w:rsidR="001D3E88" w:rsidRPr="001D3E88">
        <w:rPr>
          <w:rFonts w:eastAsiaTheme="minorEastAsia"/>
          <w:lang w:eastAsia="zh-CN"/>
        </w:rPr>
        <w:t>hStrS</w:t>
      </w:r>
      <w:proofErr w:type="spellEnd"/>
      <w:r w:rsidR="001D3E88" w:rsidRPr="001D3E88">
        <w:rPr>
          <w:rFonts w:eastAsiaTheme="minorEastAsia"/>
          <w:lang w:eastAsia="zh-CN"/>
        </w:rPr>
        <w:t xml:space="preserve"> (</w:t>
      </w:r>
      <w:r w:rsidR="001D3E88" w:rsidRPr="001D3E88">
        <w:rPr>
          <w:rFonts w:eastAsiaTheme="minorEastAsia"/>
          <w:b/>
          <w:bCs/>
          <w:lang w:eastAsia="zh-CN"/>
        </w:rPr>
        <w:t>Fig. 5</w:t>
      </w:r>
      <w:r w:rsidR="001D3E88">
        <w:rPr>
          <w:rFonts w:eastAsiaTheme="minorEastAsia" w:hint="eastAsia"/>
          <w:b/>
          <w:bCs/>
          <w:lang w:eastAsia="zh-CN"/>
        </w:rPr>
        <w:t>B-C</w:t>
      </w:r>
      <w:r w:rsidR="001D3E88" w:rsidRPr="001D3E88">
        <w:rPr>
          <w:rFonts w:eastAsiaTheme="minorEastAsia"/>
          <w:lang w:eastAsia="zh-CN"/>
        </w:rPr>
        <w:t xml:space="preserve">); therefore, I </w:t>
      </w:r>
      <w:r w:rsidR="001D3E88" w:rsidRPr="001D3E88">
        <w:rPr>
          <w:rFonts w:eastAsiaTheme="minorEastAsia"/>
          <w:i/>
          <w:iCs/>
          <w:u w:val="single"/>
          <w:lang w:eastAsia="zh-CN"/>
        </w:rPr>
        <w:t>propose</w:t>
      </w:r>
      <w:r w:rsidR="001D3E88" w:rsidRPr="001D3E88">
        <w:rPr>
          <w:rFonts w:eastAsiaTheme="minorEastAsia"/>
          <w:lang w:eastAsia="zh-CN"/>
        </w:rPr>
        <w:t xml:space="preserve"> to confirm these synaptic deficits in </w:t>
      </w:r>
      <w:proofErr w:type="spellStart"/>
      <w:r w:rsidR="001D3E88" w:rsidRPr="001D3E88">
        <w:rPr>
          <w:rFonts w:eastAsiaTheme="minorEastAsia"/>
          <w:lang w:eastAsia="zh-CN"/>
        </w:rPr>
        <w:t>hStrS</w:t>
      </w:r>
      <w:proofErr w:type="spellEnd"/>
      <w:r w:rsidR="001D3E88" w:rsidRPr="001D3E88">
        <w:rPr>
          <w:rFonts w:eastAsiaTheme="minorEastAsia"/>
          <w:lang w:eastAsia="zh-CN"/>
        </w:rPr>
        <w:t xml:space="preserve"> and assess them in cortical neurons to explore potential synaptic disruptions in both </w:t>
      </w:r>
      <w:proofErr w:type="spellStart"/>
      <w:r w:rsidR="001D3E88" w:rsidRPr="001D3E88">
        <w:rPr>
          <w:rFonts w:eastAsiaTheme="minorEastAsia"/>
          <w:lang w:eastAsia="zh-CN"/>
        </w:rPr>
        <w:t>hCS</w:t>
      </w:r>
      <w:proofErr w:type="spellEnd"/>
      <w:r w:rsidR="001D3E88" w:rsidRPr="001D3E88">
        <w:rPr>
          <w:rFonts w:eastAsiaTheme="minorEastAsia"/>
          <w:lang w:eastAsia="zh-CN"/>
        </w:rPr>
        <w:t xml:space="preserve"> and </w:t>
      </w:r>
      <w:proofErr w:type="spellStart"/>
      <w:r w:rsidR="001D3E88" w:rsidRPr="001D3E88">
        <w:rPr>
          <w:rFonts w:eastAsiaTheme="minorEastAsia"/>
          <w:lang w:eastAsia="zh-CN"/>
        </w:rPr>
        <w:t>hStrS</w:t>
      </w:r>
      <w:proofErr w:type="spellEnd"/>
      <w:r w:rsidR="001D3E88" w:rsidRPr="001D3E88">
        <w:rPr>
          <w:rFonts w:eastAsiaTheme="minorEastAsia"/>
          <w:lang w:eastAsia="zh-CN"/>
        </w:rPr>
        <w:t xml:space="preserve"> models.</w:t>
      </w:r>
      <w:r w:rsidR="005A6801">
        <w:rPr>
          <w:rFonts w:eastAsiaTheme="minorEastAsia"/>
          <w:lang w:eastAsia="zh-CN"/>
        </w:rPr>
        <w:t xml:space="preserve"> </w:t>
      </w:r>
      <w:r w:rsidR="005A6801" w:rsidRPr="005A6801">
        <w:rPr>
          <w:rFonts w:eastAsiaTheme="minorEastAsia"/>
          <w:lang w:eastAsia="zh-CN"/>
        </w:rPr>
        <w:t xml:space="preserve">This aim differs from Dr. Yang’s lab, which focuses on </w:t>
      </w:r>
      <w:r w:rsidR="005A6801" w:rsidRPr="005A6801">
        <w:rPr>
          <w:rFonts w:eastAsiaTheme="minorEastAsia"/>
          <w:i/>
          <w:iCs/>
          <w:lang w:eastAsia="zh-CN"/>
        </w:rPr>
        <w:t>Scn2a</w:t>
      </w:r>
      <w:r w:rsidR="005A6801" w:rsidRPr="005A6801">
        <w:rPr>
          <w:rFonts w:eastAsiaTheme="minorEastAsia"/>
          <w:lang w:eastAsia="zh-CN"/>
        </w:rPr>
        <w:t xml:space="preserve"> deficiency in mouse models, as I am utilizing a human context model by specifically studying the human </w:t>
      </w:r>
      <w:r w:rsidR="005A6801" w:rsidRPr="005A6801">
        <w:rPr>
          <w:rFonts w:eastAsiaTheme="minorEastAsia"/>
          <w:i/>
          <w:iCs/>
          <w:lang w:eastAsia="zh-CN"/>
        </w:rPr>
        <w:t>C959X</w:t>
      </w:r>
      <w:r w:rsidR="005A6801" w:rsidRPr="005A6801">
        <w:rPr>
          <w:rFonts w:eastAsiaTheme="minorEastAsia"/>
          <w:lang w:eastAsia="zh-CN"/>
        </w:rPr>
        <w:t xml:space="preserve"> mutation to represent </w:t>
      </w:r>
      <w:r w:rsidR="005A6801" w:rsidRPr="005A6801">
        <w:rPr>
          <w:rFonts w:eastAsiaTheme="minorEastAsia"/>
          <w:i/>
          <w:iCs/>
          <w:lang w:eastAsia="zh-CN"/>
        </w:rPr>
        <w:t>SCN2A</w:t>
      </w:r>
      <w:r w:rsidR="005A6801" w:rsidRPr="005A6801">
        <w:rPr>
          <w:rFonts w:eastAsiaTheme="minorEastAsia"/>
          <w:lang w:eastAsia="zh-CN"/>
        </w:rPr>
        <w:t xml:space="preserve"> deficiency.</w:t>
      </w:r>
    </w:p>
    <w:p w14:paraId="4190B822" w14:textId="73EF2AD2" w:rsidR="00BB02CE" w:rsidRPr="00446129" w:rsidRDefault="00374AEA" w:rsidP="0035415C">
      <w:pPr>
        <w:jc w:val="both"/>
        <w:rPr>
          <w:noProof/>
        </w:rPr>
      </w:pPr>
      <w:bookmarkStart w:id="17" w:name="_Hlk157273695"/>
      <w:bookmarkEnd w:id="16"/>
      <w:r w:rsidRPr="00446129">
        <w:rPr>
          <w:b/>
          <w:bCs/>
          <w:u w:val="single"/>
        </w:rPr>
        <w:t>Experimental design</w:t>
      </w:r>
    </w:p>
    <w:bookmarkEnd w:id="17"/>
    <w:p w14:paraId="7A00B15F" w14:textId="59183BD6" w:rsidR="00A5314E" w:rsidRPr="00446129" w:rsidRDefault="000E6830" w:rsidP="0035415C">
      <w:pPr>
        <w:pStyle w:val="BodyText"/>
        <w:ind w:left="0"/>
        <w:rPr>
          <w:rFonts w:eastAsia="Times New Roman"/>
          <w:b/>
          <w:bCs/>
          <w:lang w:eastAsia="zh-CN"/>
        </w:rPr>
      </w:pPr>
      <w:r w:rsidRPr="00446129">
        <w:rPr>
          <w:b/>
          <w:bCs/>
          <w:u w:val="single"/>
        </w:rPr>
        <w:t xml:space="preserve">Exp. </w:t>
      </w:r>
      <w:r w:rsidR="001D3E88">
        <w:rPr>
          <w:rFonts w:eastAsiaTheme="minorEastAsia" w:hint="eastAsia"/>
          <w:b/>
          <w:bCs/>
          <w:u w:val="single"/>
          <w:lang w:eastAsia="zh-CN"/>
        </w:rPr>
        <w:t>1</w:t>
      </w:r>
      <w:r w:rsidRPr="00446129">
        <w:rPr>
          <w:b/>
          <w:bCs/>
          <w:u w:val="single"/>
        </w:rPr>
        <w:t>.</w:t>
      </w:r>
      <w:r w:rsidRPr="00446129">
        <w:rPr>
          <w:u w:val="single"/>
        </w:rPr>
        <w:t xml:space="preserve"> </w:t>
      </w:r>
      <w:r w:rsidR="00F32D2D" w:rsidRPr="00446129">
        <w:rPr>
          <w:u w:val="single"/>
        </w:rPr>
        <w:t xml:space="preserve">Evaluate </w:t>
      </w:r>
      <w:r w:rsidR="00F52009" w:rsidRPr="00446129">
        <w:rPr>
          <w:u w:val="single"/>
        </w:rPr>
        <w:t>impact of</w:t>
      </w:r>
      <w:r w:rsidR="00F52009" w:rsidRPr="00446129">
        <w:rPr>
          <w:i/>
          <w:iCs/>
          <w:u w:val="single"/>
        </w:rPr>
        <w:t xml:space="preserve"> </w:t>
      </w:r>
      <w:r w:rsidR="00F32D2D" w:rsidRPr="00446129">
        <w:rPr>
          <w:i/>
          <w:iCs/>
          <w:u w:val="single"/>
        </w:rPr>
        <w:t>SCN2A</w:t>
      </w:r>
      <w:r w:rsidR="00F32D2D" w:rsidRPr="00446129">
        <w:rPr>
          <w:u w:val="single"/>
        </w:rPr>
        <w:t xml:space="preserve"> deficien</w:t>
      </w:r>
      <w:r w:rsidR="00F52009" w:rsidRPr="00446129">
        <w:rPr>
          <w:u w:val="single"/>
        </w:rPr>
        <w:t>cy</w:t>
      </w:r>
      <w:r w:rsidR="000B5684" w:rsidRPr="00446129">
        <w:rPr>
          <w:u w:val="single"/>
        </w:rPr>
        <w:t xml:space="preserve"> </w:t>
      </w:r>
      <w:r w:rsidR="00F32D2D" w:rsidRPr="00446129">
        <w:rPr>
          <w:u w:val="single"/>
        </w:rPr>
        <w:t xml:space="preserve">on neuronal activity </w:t>
      </w:r>
      <w:r w:rsidR="00F52009" w:rsidRPr="00446129">
        <w:rPr>
          <w:u w:val="single"/>
        </w:rPr>
        <w:t xml:space="preserve">in </w:t>
      </w:r>
      <w:proofErr w:type="spellStart"/>
      <w:r w:rsidR="00F52009" w:rsidRPr="00446129">
        <w:rPr>
          <w:u w:val="single"/>
        </w:rPr>
        <w:t>hCS</w:t>
      </w:r>
      <w:proofErr w:type="spellEnd"/>
      <w:r w:rsidR="00F52009" w:rsidRPr="00446129">
        <w:rPr>
          <w:u w:val="single"/>
        </w:rPr>
        <w:t xml:space="preserve"> </w:t>
      </w:r>
      <w:r w:rsidR="005B0FE0">
        <w:rPr>
          <w:u w:val="single"/>
        </w:rPr>
        <w:t xml:space="preserve">and </w:t>
      </w:r>
      <w:proofErr w:type="spellStart"/>
      <w:r w:rsidR="005B0FE0">
        <w:rPr>
          <w:u w:val="single"/>
        </w:rPr>
        <w:t>hStrS</w:t>
      </w:r>
      <w:proofErr w:type="spellEnd"/>
      <w:r w:rsidR="005B0FE0">
        <w:rPr>
          <w:u w:val="single"/>
        </w:rPr>
        <w:t xml:space="preserve"> </w:t>
      </w:r>
      <w:r w:rsidR="001F275F" w:rsidRPr="00446129">
        <w:rPr>
          <w:u w:val="single"/>
        </w:rPr>
        <w:t>by</w:t>
      </w:r>
      <w:r w:rsidR="00F32D2D" w:rsidRPr="00446129">
        <w:rPr>
          <w:u w:val="single"/>
        </w:rPr>
        <w:t xml:space="preserve"> patch-clamp recording</w:t>
      </w:r>
      <w:r w:rsidRPr="00446129">
        <w:rPr>
          <w:u w:val="single"/>
        </w:rPr>
        <w:t>.</w:t>
      </w:r>
    </w:p>
    <w:p w14:paraId="5EC0DEF4" w14:textId="4B0DD64C" w:rsidR="00BC748D" w:rsidRDefault="005B0FE0" w:rsidP="00BC748D">
      <w:pPr>
        <w:pStyle w:val="BodyText"/>
        <w:ind w:left="0"/>
      </w:pPr>
      <w:r w:rsidRPr="005B0FE0">
        <w:t xml:space="preserve">To assess </w:t>
      </w:r>
      <w:r w:rsidRPr="00ED58BB">
        <w:rPr>
          <w:i/>
          <w:iCs/>
        </w:rPr>
        <w:t>SCN2A</w:t>
      </w:r>
      <w:r w:rsidRPr="005B0FE0">
        <w:t xml:space="preserve"> deficien</w:t>
      </w:r>
      <w:r w:rsidR="0093108E">
        <w:rPr>
          <w:rFonts w:eastAsiaTheme="minorEastAsia" w:hint="eastAsia"/>
          <w:lang w:eastAsia="zh-CN"/>
        </w:rPr>
        <w:t>t</w:t>
      </w:r>
      <w:r w:rsidRPr="005B0FE0">
        <w:t xml:space="preserve"> impact on neuronal excitability, I will use patch-clamp to characterize electrophysiological phenotypes.</w:t>
      </w:r>
      <w:r w:rsidR="00FA4F85" w:rsidRPr="00446129">
        <w:t xml:space="preserve"> </w:t>
      </w:r>
      <w:r w:rsidR="00483C18" w:rsidRPr="00446129">
        <w:t>4</w:t>
      </w:r>
      <w:r w:rsidR="00A2413B" w:rsidRPr="00446129">
        <w:t>-</w:t>
      </w:r>
      <w:r w:rsidR="00483C18" w:rsidRPr="00446129">
        <w:t xml:space="preserve">month-old </w:t>
      </w:r>
      <w:r w:rsidR="0059379B" w:rsidRPr="00446129">
        <w:t xml:space="preserve">WT and </w:t>
      </w:r>
      <w:r w:rsidR="0059379B" w:rsidRPr="00446129">
        <w:rPr>
          <w:i/>
          <w:iCs/>
        </w:rPr>
        <w:t>C959X</w:t>
      </w:r>
      <w:r w:rsidR="0059379B" w:rsidRPr="00446129">
        <w:t xml:space="preserve"> </w:t>
      </w:r>
      <w:r>
        <w:t xml:space="preserve">mutation </w:t>
      </w:r>
      <w:proofErr w:type="spellStart"/>
      <w:r w:rsidR="00483C18" w:rsidRPr="00446129">
        <w:t>hCS</w:t>
      </w:r>
      <w:proofErr w:type="spellEnd"/>
      <w:r w:rsidR="00AB481C" w:rsidRPr="00446129">
        <w:t xml:space="preserve"> and</w:t>
      </w:r>
      <w:r w:rsidR="00483C18" w:rsidRPr="00446129">
        <w:t xml:space="preserve"> </w:t>
      </w:r>
      <w:proofErr w:type="spellStart"/>
      <w:r w:rsidR="00483C18" w:rsidRPr="00446129">
        <w:t>hStrS</w:t>
      </w:r>
      <w:proofErr w:type="spellEnd"/>
      <w:r w:rsidR="00483C18" w:rsidRPr="00446129">
        <w:t xml:space="preserve"> </w:t>
      </w:r>
      <w:r w:rsidR="00AB481C" w:rsidRPr="00446129">
        <w:t xml:space="preserve">will be </w:t>
      </w:r>
      <w:r w:rsidR="00480C24" w:rsidRPr="00446129">
        <w:t>slice</w:t>
      </w:r>
      <w:r w:rsidR="00AB481C" w:rsidRPr="00446129">
        <w:t>d</w:t>
      </w:r>
      <w:r w:rsidR="00480C24" w:rsidRPr="00446129">
        <w:t xml:space="preserve"> (200</w:t>
      </w:r>
      <w:r w:rsidR="0052282C" w:rsidRPr="00446129">
        <w:t xml:space="preserve"> </w:t>
      </w:r>
      <w:proofErr w:type="spellStart"/>
      <w:r w:rsidR="00480C24" w:rsidRPr="00446129">
        <w:t>μm</w:t>
      </w:r>
      <w:proofErr w:type="spellEnd"/>
      <w:r w:rsidR="00480C24" w:rsidRPr="00446129">
        <w:t xml:space="preserve"> thick) using a vibratome</w:t>
      </w:r>
      <w:r w:rsidR="00010B18" w:rsidRPr="00446129">
        <w:t xml:space="preserve"> </w:t>
      </w:r>
      <w:r w:rsidR="00010B18" w:rsidRPr="00446129">
        <w:rPr>
          <w:rFonts w:eastAsiaTheme="minorEastAsia"/>
          <w:lang w:eastAsia="zh-CN"/>
        </w:rPr>
        <w:t>(</w:t>
      </w:r>
      <w:r w:rsidR="00010B18" w:rsidRPr="00446129">
        <w:t>Leica VT1200</w:t>
      </w:r>
      <w:r w:rsidR="00010B18" w:rsidRPr="00446129">
        <w:rPr>
          <w:rFonts w:eastAsiaTheme="minorEastAsia"/>
          <w:lang w:eastAsia="zh-CN"/>
        </w:rPr>
        <w:t xml:space="preserve"> </w:t>
      </w:r>
      <w:r w:rsidR="00010B18" w:rsidRPr="00446129">
        <w:t>S</w:t>
      </w:r>
      <w:r w:rsidR="00010B18" w:rsidRPr="00446129">
        <w:rPr>
          <w:rFonts w:eastAsiaTheme="minorEastAsia"/>
          <w:lang w:eastAsia="zh-CN"/>
        </w:rPr>
        <w:t>)</w:t>
      </w:r>
      <w:r w:rsidR="00480C24" w:rsidRPr="00446129">
        <w:t xml:space="preserve">. </w:t>
      </w:r>
      <w:r w:rsidR="00AB481C" w:rsidRPr="00446129">
        <w:t>P</w:t>
      </w:r>
      <w:r w:rsidR="00480C24" w:rsidRPr="00446129">
        <w:t xml:space="preserve">yramidal neurons in </w:t>
      </w:r>
      <w:proofErr w:type="spellStart"/>
      <w:r w:rsidR="00480C24" w:rsidRPr="00446129">
        <w:t>hCS</w:t>
      </w:r>
      <w:proofErr w:type="spellEnd"/>
      <w:r w:rsidR="00480C24" w:rsidRPr="00446129">
        <w:t xml:space="preserve"> and medium spiny neurons (MSN) in </w:t>
      </w:r>
      <w:proofErr w:type="spellStart"/>
      <w:r w:rsidR="00480C24" w:rsidRPr="00446129">
        <w:t>hStrS</w:t>
      </w:r>
      <w:proofErr w:type="spellEnd"/>
      <w:r w:rsidR="00AB481C" w:rsidRPr="00446129">
        <w:t xml:space="preserve"> will be recorded by</w:t>
      </w:r>
      <w:r w:rsidR="00375F6D" w:rsidRPr="00446129">
        <w:t xml:space="preserve"> a standard internal solution for whole-cell current-clamp recording</w:t>
      </w:r>
      <w:r w:rsidR="00835D40" w:rsidRPr="00446129">
        <w:fldChar w:fldCharType="begin"/>
      </w:r>
      <w:r w:rsidR="00B66A14">
        <w:instrText xml:space="preserve"> ADDIN EN.CITE &lt;EndNote&gt;&lt;Cite&gt;&lt;Author&gt;Zhang&lt;/Author&gt;&lt;Year&gt;2021&lt;/Year&gt;&lt;RecNum&gt;1100&lt;/RecNum&gt;&lt;DisplayText&gt;&lt;style face="superscript"&gt;33&lt;/style&gt;&lt;/DisplayText&gt;&lt;record&gt;&lt;rec-number&gt;1100&lt;/rec-number&gt;&lt;foreign-keys&gt;&lt;key app="EN" db-id="wsawtvpd4pez5geraz8vea9qzaspsrtxzavx" timestamp="1630779660"&gt;1100&lt;/key&gt;&lt;/foreign-keys&gt;&lt;ref-type name="Journal Article"&gt;17&lt;/ref-type&gt;&lt;contributors&gt;&lt;authors&gt;&lt;author&gt;Zhang, Jingliang&lt;/author&gt;&lt;author&gt;Chen, Xiaoling&lt;/author&gt;&lt;author&gt;Eaton, Muriel&lt;/author&gt;&lt;author&gt;Wu, Jiaxiang&lt;/author&gt;&lt;author&gt;Ma, Zhixiong&lt;/author&gt;&lt;author&gt;Lai, Shirong&lt;/author&gt;&lt;author&gt;Park, Anthony&lt;/author&gt;&lt;author&gt;Ahmad, Talha S&lt;/author&gt;&lt;author&gt;Que, Zhefu&lt;/author&gt;&lt;author&gt;Lee, Ji Hea&lt;/author&gt;&lt;/authors&gt;&lt;/contributors&gt;&lt;titles&gt;&lt;title&gt;Severe deficiency of the voltage-gated sodium channel NaV1. 2 elevates neuronal excitability in adult mice&lt;/title&gt;&lt;secondary-title&gt;Cell reports&lt;/secondary-title&gt;&lt;/titles&gt;&lt;periodical&gt;&lt;full-title&gt;Cell Reports&lt;/full-title&gt;&lt;/periodical&gt;&lt;pages&gt;109495&lt;/pages&gt;&lt;volume&gt;36&lt;/volume&gt;&lt;number&gt;5&lt;/number&gt;&lt;dates&gt;&lt;year&gt;2021&lt;/year&gt;&lt;/dates&gt;&lt;isbn&gt;2211-1247&lt;/isbn&gt;&lt;urls&gt;&lt;related-urls&gt;&lt;url&gt;https://www.cell.com/cell-reports/pdf/S2211-1247(21)00922-0.pdf&lt;/url&gt;&lt;/related-urls&gt;&lt;/urls&gt;&lt;/record&gt;&lt;/Cite&gt;&lt;/EndNote&gt;</w:instrText>
      </w:r>
      <w:r w:rsidR="00835D40" w:rsidRPr="00446129">
        <w:fldChar w:fldCharType="separate"/>
      </w:r>
      <w:r w:rsidR="00B66A14" w:rsidRPr="00B66A14">
        <w:rPr>
          <w:noProof/>
          <w:vertAlign w:val="superscript"/>
        </w:rPr>
        <w:t>33</w:t>
      </w:r>
      <w:r w:rsidR="00835D40" w:rsidRPr="00446129">
        <w:fldChar w:fldCharType="end"/>
      </w:r>
      <w:r w:rsidR="00835D40" w:rsidRPr="00446129">
        <w:t>.</w:t>
      </w:r>
      <w:r w:rsidR="00480C24" w:rsidRPr="00446129">
        <w:t xml:space="preserve"> </w:t>
      </w:r>
      <w:r w:rsidR="00AB481C" w:rsidRPr="00446129">
        <w:t>Parameters includ</w:t>
      </w:r>
      <w:r w:rsidR="00220EF6">
        <w:t>ing</w:t>
      </w:r>
      <w:r w:rsidR="00375F6D" w:rsidRPr="00446129">
        <w:t xml:space="preserve"> </w:t>
      </w:r>
      <w:r w:rsidR="00395690" w:rsidRPr="00446129">
        <w:t xml:space="preserve">resting membrane potential (RMP), </w:t>
      </w:r>
      <w:r w:rsidR="00375F6D" w:rsidRPr="00446129">
        <w:t xml:space="preserve">sag ratio, input resistance, and firing number during 400-ms current </w:t>
      </w:r>
      <w:r w:rsidR="00395690" w:rsidRPr="00446129">
        <w:t xml:space="preserve">pulses from </w:t>
      </w:r>
      <w:r w:rsidR="00375F6D" w:rsidRPr="00446129">
        <w:t xml:space="preserve">-200 to +400 </w:t>
      </w:r>
      <w:proofErr w:type="spellStart"/>
      <w:r w:rsidR="00375F6D" w:rsidRPr="00446129">
        <w:t>pA</w:t>
      </w:r>
      <w:proofErr w:type="spellEnd"/>
      <w:r w:rsidR="0052282C" w:rsidRPr="00446129">
        <w:t xml:space="preserve"> </w:t>
      </w:r>
      <w:r w:rsidR="00395690" w:rsidRPr="00446129">
        <w:t xml:space="preserve">will be </w:t>
      </w:r>
      <w:r w:rsidR="00AB481C" w:rsidRPr="00446129">
        <w:t>measured</w:t>
      </w:r>
      <w:r w:rsidR="00375F6D" w:rsidRPr="00446129">
        <w:t>.</w:t>
      </w:r>
      <w:r w:rsidR="00480C24" w:rsidRPr="00446129">
        <w:t xml:space="preserve"> </w:t>
      </w:r>
      <w:r w:rsidR="0059379B" w:rsidRPr="00446129">
        <w:t xml:space="preserve">Recorded </w:t>
      </w:r>
      <w:r w:rsidR="00AB481C" w:rsidRPr="00446129">
        <w:t xml:space="preserve">neurons will be labeled with </w:t>
      </w:r>
      <w:r w:rsidR="0052282C" w:rsidRPr="00446129">
        <w:t xml:space="preserve">a </w:t>
      </w:r>
      <w:proofErr w:type="spellStart"/>
      <w:r w:rsidR="005E39B3" w:rsidRPr="00446129">
        <w:t>neurobiotin</w:t>
      </w:r>
      <w:proofErr w:type="spellEnd"/>
      <w:r w:rsidR="005E39B3" w:rsidRPr="00446129">
        <w:t xml:space="preserve"> tracer </w:t>
      </w:r>
      <w:r w:rsidR="00010B18" w:rsidRPr="00446129">
        <w:rPr>
          <w:rFonts w:eastAsiaTheme="minorEastAsia"/>
          <w:lang w:eastAsia="zh-CN"/>
        </w:rPr>
        <w:t>added into</w:t>
      </w:r>
      <w:r w:rsidR="0011169C" w:rsidRPr="0011169C">
        <w:rPr>
          <w:rFonts w:eastAsiaTheme="minorEastAsia"/>
          <w:lang w:eastAsia="zh-CN"/>
        </w:rPr>
        <w:t xml:space="preserve"> </w:t>
      </w:r>
      <w:r w:rsidR="0011169C" w:rsidRPr="00446129">
        <w:rPr>
          <w:rFonts w:eastAsiaTheme="minorEastAsia"/>
          <w:lang w:eastAsia="zh-CN"/>
        </w:rPr>
        <w:t xml:space="preserve">the </w:t>
      </w:r>
      <w:r w:rsidR="0011169C" w:rsidRPr="00446129">
        <w:t xml:space="preserve">internal solution for post-recording visualization. </w:t>
      </w:r>
      <w:del w:id="18" w:author="Craig, Bruce A." w:date="2024-11-06T15:14:00Z" w16du:dateUtc="2024-11-06T20:14:00Z">
        <w:r w:rsidR="0011169C" w:rsidRPr="00E61FEF" w:rsidDel="00DE0C70">
          <w:rPr>
            <w:highlight w:val="yellow"/>
          </w:rPr>
          <w:delText xml:space="preserve">At least </w:delText>
        </w:r>
        <w:r w:rsidR="006E1086" w:rsidDel="00DE0C70">
          <w:rPr>
            <w:highlight w:val="yellow"/>
          </w:rPr>
          <w:delText>20</w:delText>
        </w:r>
        <w:r w:rsidR="0011169C" w:rsidRPr="00E61FEF" w:rsidDel="00DE0C70">
          <w:rPr>
            <w:highlight w:val="yellow"/>
          </w:rPr>
          <w:delText xml:space="preserve"> cells will be analyzed in </w:delText>
        </w:r>
        <w:r w:rsidR="0011169C" w:rsidRPr="00E61FEF" w:rsidDel="00DE0C70">
          <w:rPr>
            <w:rFonts w:eastAsiaTheme="minorEastAsia" w:hint="eastAsia"/>
            <w:highlight w:val="yellow"/>
            <w:lang w:eastAsia="zh-CN"/>
          </w:rPr>
          <w:delText>4</w:delText>
        </w:r>
        <w:r w:rsidR="0011169C" w:rsidRPr="00E61FEF" w:rsidDel="00DE0C70">
          <w:rPr>
            <w:highlight w:val="yellow"/>
          </w:rPr>
          <w:delText>-10 organoids</w:delText>
        </w:r>
        <w:r w:rsidR="0011169C" w:rsidRPr="00446129" w:rsidDel="00DE0C70">
          <w:delText>.</w:delText>
        </w:r>
        <w:r w:rsidR="00010B18" w:rsidRPr="00446129" w:rsidDel="00DE0C70">
          <w:delText xml:space="preserve"> </w:delText>
        </w:r>
      </w:del>
    </w:p>
    <w:p w14:paraId="5307F294" w14:textId="77B416D2" w:rsidR="003B3BC8" w:rsidRPr="00446129" w:rsidRDefault="003B3BC8" w:rsidP="00BC748D">
      <w:pPr>
        <w:pStyle w:val="BodyText"/>
        <w:ind w:left="0"/>
        <w:rPr>
          <w:u w:val="single"/>
        </w:rPr>
      </w:pPr>
      <w:r w:rsidRPr="00446129">
        <w:rPr>
          <w:b/>
          <w:bCs/>
          <w:u w:val="single"/>
        </w:rPr>
        <w:t xml:space="preserve">Exp. </w:t>
      </w:r>
      <w:r w:rsidR="001D3E88">
        <w:rPr>
          <w:rFonts w:eastAsiaTheme="minorEastAsia" w:hint="eastAsia"/>
          <w:b/>
          <w:bCs/>
          <w:u w:val="single"/>
          <w:lang w:eastAsia="zh-CN"/>
        </w:rPr>
        <w:t>2</w:t>
      </w:r>
      <w:r w:rsidRPr="00446129">
        <w:rPr>
          <w:b/>
          <w:bCs/>
          <w:u w:val="single"/>
        </w:rPr>
        <w:t>.</w:t>
      </w:r>
      <w:r w:rsidRPr="00446129">
        <w:rPr>
          <w:u w:val="single"/>
        </w:rPr>
        <w:t xml:space="preserve"> </w:t>
      </w:r>
      <w:r w:rsidR="00A2413B" w:rsidRPr="00446129">
        <w:rPr>
          <w:u w:val="single"/>
        </w:rPr>
        <w:t xml:space="preserve">Determine </w:t>
      </w:r>
      <w:r w:rsidR="00726CBB">
        <w:rPr>
          <w:u w:val="single"/>
        </w:rPr>
        <w:t xml:space="preserve">the </w:t>
      </w:r>
      <w:r w:rsidR="0059379B" w:rsidRPr="00446129">
        <w:rPr>
          <w:u w:val="single"/>
        </w:rPr>
        <w:t xml:space="preserve">overall </w:t>
      </w:r>
      <w:r w:rsidR="00A2413B" w:rsidRPr="00446129">
        <w:rPr>
          <w:u w:val="single"/>
        </w:rPr>
        <w:t xml:space="preserve">neural activity </w:t>
      </w:r>
      <w:r w:rsidR="00C12D7D">
        <w:rPr>
          <w:rFonts w:eastAsiaTheme="minorEastAsia" w:hint="eastAsia"/>
          <w:u w:val="single"/>
          <w:lang w:eastAsia="zh-CN"/>
        </w:rPr>
        <w:t>of</w:t>
      </w:r>
      <w:r w:rsidR="00A2413B" w:rsidRPr="00446129">
        <w:rPr>
          <w:u w:val="single"/>
        </w:rPr>
        <w:t xml:space="preserve"> </w:t>
      </w:r>
      <w:proofErr w:type="spellStart"/>
      <w:r w:rsidR="00A2413B" w:rsidRPr="00446129">
        <w:rPr>
          <w:u w:val="single"/>
        </w:rPr>
        <w:t>hCS</w:t>
      </w:r>
      <w:proofErr w:type="spellEnd"/>
      <w:r w:rsidR="00A2413B" w:rsidRPr="00446129">
        <w:rPr>
          <w:u w:val="single"/>
        </w:rPr>
        <w:t xml:space="preserve"> </w:t>
      </w:r>
      <w:r w:rsidR="00C12D7D">
        <w:rPr>
          <w:rFonts w:eastAsiaTheme="minorEastAsia" w:hint="eastAsia"/>
          <w:u w:val="single"/>
          <w:lang w:eastAsia="zh-CN"/>
        </w:rPr>
        <w:t xml:space="preserve">and </w:t>
      </w:r>
      <w:proofErr w:type="spellStart"/>
      <w:r w:rsidR="00C12D7D">
        <w:rPr>
          <w:rFonts w:eastAsiaTheme="minorEastAsia" w:hint="eastAsia"/>
          <w:u w:val="single"/>
          <w:lang w:eastAsia="zh-CN"/>
        </w:rPr>
        <w:t>hStrS</w:t>
      </w:r>
      <w:proofErr w:type="spellEnd"/>
      <w:r w:rsidR="00C12D7D">
        <w:rPr>
          <w:rFonts w:eastAsiaTheme="minorEastAsia" w:hint="eastAsia"/>
          <w:u w:val="single"/>
          <w:lang w:eastAsia="zh-CN"/>
        </w:rPr>
        <w:t xml:space="preserve"> </w:t>
      </w:r>
      <w:r w:rsidR="00A2413B" w:rsidRPr="00446129">
        <w:rPr>
          <w:u w:val="single"/>
        </w:rPr>
        <w:t xml:space="preserve">with </w:t>
      </w:r>
      <w:r w:rsidR="00A2413B" w:rsidRPr="00446129">
        <w:rPr>
          <w:i/>
          <w:iCs/>
          <w:u w:val="single"/>
        </w:rPr>
        <w:t>SCN2A</w:t>
      </w:r>
      <w:r w:rsidR="00A2413B" w:rsidRPr="00446129">
        <w:rPr>
          <w:u w:val="single"/>
        </w:rPr>
        <w:t xml:space="preserve"> deficiency by </w:t>
      </w:r>
      <w:r w:rsidR="00C12D7D">
        <w:rPr>
          <w:rFonts w:eastAsiaTheme="minorEastAsia" w:hint="eastAsia"/>
          <w:u w:val="single"/>
          <w:lang w:eastAsia="zh-CN"/>
        </w:rPr>
        <w:t>MEA</w:t>
      </w:r>
      <w:r w:rsidR="005B0FE0" w:rsidRPr="005B0FE0">
        <w:rPr>
          <w:u w:val="single"/>
        </w:rPr>
        <w:t xml:space="preserve"> recording</w:t>
      </w:r>
      <w:r w:rsidRPr="005B0FE0">
        <w:rPr>
          <w:u w:val="single"/>
        </w:rPr>
        <w:t>.</w:t>
      </w:r>
      <w:r w:rsidR="00C65074" w:rsidRPr="005B0FE0">
        <w:rPr>
          <w:noProof/>
        </w:rPr>
        <w:t xml:space="preserve"> </w:t>
      </w:r>
    </w:p>
    <w:p w14:paraId="45657E0F" w14:textId="4D35EF67" w:rsidR="00F32D2D" w:rsidRPr="001038B3" w:rsidRDefault="00FA4F85" w:rsidP="0035415C">
      <w:pPr>
        <w:jc w:val="both"/>
      </w:pPr>
      <w:r w:rsidRPr="00446129">
        <w:t xml:space="preserve">To assess the impact of </w:t>
      </w:r>
      <w:r w:rsidRPr="00446129">
        <w:rPr>
          <w:i/>
          <w:iCs/>
        </w:rPr>
        <w:t>SCN2A</w:t>
      </w:r>
      <w:r w:rsidRPr="00446129">
        <w:t xml:space="preserve"> deficiency on overall neural activity</w:t>
      </w:r>
      <w:r w:rsidR="00D8421D" w:rsidRPr="00446129">
        <w:t xml:space="preserve"> </w:t>
      </w:r>
      <w:r w:rsidR="00D8421D" w:rsidRPr="00446129">
        <w:rPr>
          <w:rFonts w:eastAsiaTheme="minorEastAsia"/>
          <w:lang w:eastAsia="zh-CN"/>
        </w:rPr>
        <w:t xml:space="preserve">in </w:t>
      </w:r>
      <w:r w:rsidR="00D8421D" w:rsidRPr="00446129">
        <w:t>organoids</w:t>
      </w:r>
      <w:r w:rsidRPr="00446129">
        <w:t xml:space="preserve">, </w:t>
      </w:r>
      <w:r w:rsidR="0059379B" w:rsidRPr="00446129">
        <w:t xml:space="preserve">I will conduct MEA recording </w:t>
      </w:r>
      <w:r w:rsidR="00ED626F">
        <w:t xml:space="preserve">(Axion system) </w:t>
      </w:r>
      <w:r w:rsidRPr="00446129">
        <w:t>on</w:t>
      </w:r>
      <w:r w:rsidR="00F32D2D" w:rsidRPr="00446129">
        <w:t xml:space="preserve"> </w:t>
      </w:r>
      <w:proofErr w:type="spellStart"/>
      <w:r w:rsidR="00F32D2D" w:rsidRPr="00446129">
        <w:t>hCS</w:t>
      </w:r>
      <w:proofErr w:type="spellEnd"/>
      <w:r w:rsidR="00F32D2D" w:rsidRPr="00446129">
        <w:t xml:space="preserve">. 4-month-old </w:t>
      </w:r>
      <w:r w:rsidR="0059379B" w:rsidRPr="00446129">
        <w:t xml:space="preserve">WT and </w:t>
      </w:r>
      <w:r w:rsidR="0059379B" w:rsidRPr="00446129">
        <w:rPr>
          <w:i/>
          <w:iCs/>
        </w:rPr>
        <w:t>SCN2A-C959X</w:t>
      </w:r>
      <w:r w:rsidR="0059379B" w:rsidRPr="00446129">
        <w:t xml:space="preserve"> </w:t>
      </w:r>
      <w:proofErr w:type="spellStart"/>
      <w:r w:rsidR="00F32D2D" w:rsidRPr="00446129">
        <w:t>hCS</w:t>
      </w:r>
      <w:proofErr w:type="spellEnd"/>
      <w:r w:rsidR="0059379B" w:rsidRPr="00446129">
        <w:t xml:space="preserve"> </w:t>
      </w:r>
      <w:r w:rsidR="00F32D2D" w:rsidRPr="00446129">
        <w:t xml:space="preserve">will be seeded on PLO-laminin-coated 48-well </w:t>
      </w:r>
      <w:r w:rsidRPr="00446129">
        <w:t xml:space="preserve">MEA </w:t>
      </w:r>
      <w:r w:rsidR="00F32D2D" w:rsidRPr="00446129">
        <w:t>plates, following our established protocol</w:t>
      </w:r>
      <w:r w:rsidR="00F32D2D" w:rsidRPr="00446129">
        <w:fldChar w:fldCharType="begin"/>
      </w:r>
      <w:r w:rsidR="00B66A14">
        <w:instrText xml:space="preserve"> ADDIN EN.CITE &lt;EndNote&gt;&lt;Cite&gt;&lt;Author&gt;Que&lt;/Author&gt;&lt;Year&gt;2021&lt;/Year&gt;&lt;RecNum&gt;1249&lt;/RecNum&gt;&lt;DisplayText&gt;&lt;style face="superscript"&gt;39&lt;/style&gt;&lt;/DisplayText&gt;&lt;record&gt;&lt;rec-number&gt;1249&lt;/rec-number&gt;&lt;foreign-keys&gt;&lt;key app="EN" db-id="wsawtvpd4pez5geraz8vea9qzaspsrtxzavx" timestamp="1676754881"&gt;1249&lt;/key&gt;&lt;/foreign-keys&gt;&lt;ref-type name="Journal Article"&gt;17&lt;/ref-type&gt;&lt;contributors&gt;&lt;authors&gt;&lt;author&gt;Que, Zhefu&lt;/author&gt;&lt;author&gt;Olivero-Acosta, Maria I.&lt;/author&gt;&lt;author&gt;Zhang, Jingliang&lt;/author&gt;&lt;author&gt;Eaton, Muriel&lt;/author&gt;&lt;author&gt;Tukker, Anke M.&lt;/author&gt;&lt;author&gt;Chen, Xiaoling&lt;/author&gt;&lt;author&gt;Wu, Jiaxiang&lt;/author&gt;&lt;author&gt;Xie, Junkai&lt;/author&gt;&lt;author&gt;Xiao, Tiange&lt;/author&gt;&lt;author&gt;Wettschurack, Kyle&lt;/author&gt;&lt;author&gt;Yunis, Layan&lt;/author&gt;&lt;author&gt;Shafer, J. Marshall&lt;/author&gt;&lt;author&gt;Schaber, James A.&lt;/author&gt;&lt;author&gt;Rochet, Jean-Christophe&lt;/author&gt;&lt;author&gt;Bowman, Aaron B.&lt;/author&gt;&lt;author&gt;Yuan, Chongli&lt;/author&gt;&lt;author&gt;Huang, Zhuo&lt;/author&gt;&lt;author&gt;Hu, Chang-Deng&lt;/author&gt;&lt;author&gt;Trader, Darci J.&lt;/author&gt;&lt;author&gt;Skarnes, William C.&lt;/author&gt;&lt;author&gt;Yang, Yang&lt;/author&gt;&lt;/authors&gt;&lt;/contributors&gt;&lt;titles&gt;&lt;title&gt;Hyperexcitability and Pharmacological Responsiveness of Cortical Neurons Derived from Human iPSCs Carrying Epilepsy-Associated Sodium Channel Nav1.2-L1342P Genetic Variant&lt;/title&gt;&lt;secondary-title&gt;The Journal of Neuroscience&lt;/secondary-title&gt;&lt;/titles&gt;&lt;periodical&gt;&lt;full-title&gt;The Journal of Neuroscience&lt;/full-title&gt;&lt;/periodical&gt;&lt;pages&gt;10194-10208&lt;/pages&gt;&lt;volume&gt;41&lt;/volume&gt;&lt;number&gt;49&lt;/number&gt;&lt;dates&gt;&lt;year&gt;2021&lt;/year&gt;&lt;/dates&gt;&lt;urls&gt;&lt;related-urls&gt;&lt;url&gt;https://www.jneurosci.org/content/jneuro/41/49/10194.full.pdf&lt;/url&gt;&lt;/related-urls&gt;&lt;/urls&gt;&lt;electronic-resource-num&gt;10.1523/jneurosci.0564-21.2021&lt;/electronic-resource-num&gt;&lt;/record&gt;&lt;/Cite&gt;&lt;/EndNote&gt;</w:instrText>
      </w:r>
      <w:r w:rsidR="00F32D2D" w:rsidRPr="00446129">
        <w:fldChar w:fldCharType="separate"/>
      </w:r>
      <w:r w:rsidR="00B66A14" w:rsidRPr="00B66A14">
        <w:rPr>
          <w:noProof/>
          <w:vertAlign w:val="superscript"/>
        </w:rPr>
        <w:t>39</w:t>
      </w:r>
      <w:r w:rsidR="00F32D2D" w:rsidRPr="00446129">
        <w:fldChar w:fldCharType="end"/>
      </w:r>
      <w:r w:rsidR="00F32D2D" w:rsidRPr="00446129">
        <w:t xml:space="preserve">. Organoids will be maintained in </w:t>
      </w:r>
      <w:proofErr w:type="spellStart"/>
      <w:r w:rsidR="00F32D2D" w:rsidRPr="00446129">
        <w:t>Brain</w:t>
      </w:r>
      <w:r w:rsidR="00D8421D" w:rsidRPr="00446129">
        <w:rPr>
          <w:rFonts w:eastAsiaTheme="minorEastAsia"/>
          <w:lang w:eastAsia="zh-CN"/>
        </w:rPr>
        <w:t>P</w:t>
      </w:r>
      <w:r w:rsidR="00F32D2D" w:rsidRPr="00446129">
        <w:t>hys</w:t>
      </w:r>
      <w:proofErr w:type="spellEnd"/>
      <w:r w:rsidR="00F32D2D" w:rsidRPr="00446129">
        <w:t xml:space="preserve"> medium with additives </w:t>
      </w:r>
      <w:r w:rsidR="000B5684" w:rsidRPr="00446129">
        <w:t>for 2 weeks</w:t>
      </w:r>
      <w:r w:rsidRPr="00446129">
        <w:t>, then recorded for 10 minutes after</w:t>
      </w:r>
      <w:r w:rsidR="00F32D2D" w:rsidRPr="00446129">
        <w:t xml:space="preserve"> stabilized for 5 minutes in the Maestro system at 37°C and 5% CO</w:t>
      </w:r>
      <w:r w:rsidR="00F32D2D" w:rsidRPr="00446129">
        <w:rPr>
          <w:vertAlign w:val="subscript"/>
        </w:rPr>
        <w:t>2</w:t>
      </w:r>
      <w:r w:rsidR="00F32D2D" w:rsidRPr="00446129">
        <w:t xml:space="preserve">. </w:t>
      </w:r>
      <w:r w:rsidRPr="00446129">
        <w:t>V</w:t>
      </w:r>
      <w:r w:rsidR="00F32D2D" w:rsidRPr="00446129">
        <w:t xml:space="preserve">oltage spikes, active electrodes, firing rate, synchrony index, and bursting frequency </w:t>
      </w:r>
      <w:r w:rsidRPr="00446129">
        <w:t xml:space="preserve">will be analyzed </w:t>
      </w:r>
      <w:r w:rsidR="00F32D2D" w:rsidRPr="00446129">
        <w:t xml:space="preserve">using </w:t>
      </w:r>
      <w:r w:rsidR="0052282C" w:rsidRPr="00446129">
        <w:t xml:space="preserve">the </w:t>
      </w:r>
      <w:r w:rsidR="00F32D2D" w:rsidRPr="00446129">
        <w:t xml:space="preserve">Neural Metrics Tool (version 2.4, Axion Biosystems). </w:t>
      </w:r>
      <w:del w:id="19" w:author="Craig, Bruce A." w:date="2024-11-06T15:14:00Z" w16du:dateUtc="2024-11-06T20:14:00Z">
        <w:r w:rsidR="00F32D2D" w:rsidRPr="00446129" w:rsidDel="00DE0C70">
          <w:delText xml:space="preserve">The analysis will encompass </w:delText>
        </w:r>
        <w:r w:rsidR="00861560" w:rsidDel="00DE0C70">
          <w:delText xml:space="preserve">2 groups with </w:delText>
        </w:r>
        <w:r w:rsidR="00F32D2D" w:rsidRPr="00446129" w:rsidDel="00DE0C70">
          <w:delText xml:space="preserve">8-10 organoids </w:delText>
        </w:r>
        <w:r w:rsidR="00F32D2D" w:rsidRPr="001038B3" w:rsidDel="00DE0C70">
          <w:delText>per group</w:delText>
        </w:r>
        <w:r w:rsidR="00861560" w:rsidDel="00DE0C70">
          <w:delText xml:space="preserve">. </w:delText>
        </w:r>
      </w:del>
    </w:p>
    <w:p w14:paraId="0D151E2A" w14:textId="5DBE1206" w:rsidR="001D3E88" w:rsidRDefault="001D3E88" w:rsidP="0035415C">
      <w:pPr>
        <w:jc w:val="both"/>
      </w:pPr>
      <w:r w:rsidRPr="001038B3">
        <w:rPr>
          <w:b/>
          <w:bCs/>
          <w:u w:val="single"/>
        </w:rPr>
        <w:t xml:space="preserve">Exp. </w:t>
      </w:r>
      <w:r w:rsidRPr="001038B3">
        <w:rPr>
          <w:rFonts w:eastAsiaTheme="minorEastAsia" w:hint="eastAsia"/>
          <w:b/>
          <w:bCs/>
          <w:u w:val="single"/>
          <w:lang w:eastAsia="zh-CN"/>
        </w:rPr>
        <w:t>3</w:t>
      </w:r>
      <w:r w:rsidRPr="001038B3">
        <w:rPr>
          <w:b/>
          <w:bCs/>
          <w:u w:val="single"/>
        </w:rPr>
        <w:t>.</w:t>
      </w:r>
      <w:r w:rsidRPr="001038B3">
        <w:rPr>
          <w:u w:val="single"/>
        </w:rPr>
        <w:t xml:space="preserve"> Examine</w:t>
      </w:r>
      <w:r w:rsidRPr="00446129">
        <w:rPr>
          <w:u w:val="single"/>
        </w:rPr>
        <w:t xml:space="preserve"> </w:t>
      </w:r>
      <w:r>
        <w:rPr>
          <w:u w:val="single"/>
        </w:rPr>
        <w:t xml:space="preserve">cellular and subcellular </w:t>
      </w:r>
      <w:r w:rsidRPr="00446129">
        <w:rPr>
          <w:u w:val="single"/>
        </w:rPr>
        <w:t xml:space="preserve">structural alteration in </w:t>
      </w:r>
      <w:proofErr w:type="spellStart"/>
      <w:r w:rsidRPr="00446129">
        <w:rPr>
          <w:u w:val="single"/>
        </w:rPr>
        <w:t>hCS</w:t>
      </w:r>
      <w:proofErr w:type="spellEnd"/>
      <w:r w:rsidRPr="00446129">
        <w:rPr>
          <w:u w:val="single"/>
        </w:rPr>
        <w:t xml:space="preserve">, </w:t>
      </w:r>
      <w:r w:rsidR="00726CBB">
        <w:rPr>
          <w:u w:val="single"/>
        </w:rPr>
        <w:t xml:space="preserve">and </w:t>
      </w:r>
      <w:proofErr w:type="spellStart"/>
      <w:r w:rsidRPr="00446129">
        <w:rPr>
          <w:u w:val="single"/>
        </w:rPr>
        <w:t>hStrS</w:t>
      </w:r>
      <w:proofErr w:type="spellEnd"/>
      <w:r>
        <w:rPr>
          <w:u w:val="single"/>
        </w:rPr>
        <w:t xml:space="preserve"> </w:t>
      </w:r>
      <w:r w:rsidRPr="00446129">
        <w:rPr>
          <w:u w:val="single"/>
        </w:rPr>
        <w:t xml:space="preserve">by </w:t>
      </w:r>
      <w:bookmarkStart w:id="20" w:name="OLE_LINK3"/>
      <w:r w:rsidRPr="00446129">
        <w:rPr>
          <w:u w:val="single"/>
        </w:rPr>
        <w:t>immunostaining</w:t>
      </w:r>
      <w:bookmarkEnd w:id="20"/>
      <w:r w:rsidRPr="00446129">
        <w:rPr>
          <w:u w:val="single"/>
        </w:rPr>
        <w:t>.</w:t>
      </w:r>
    </w:p>
    <w:p w14:paraId="7E32EF72" w14:textId="6CE2C307" w:rsidR="001D3E88" w:rsidRDefault="001D3E88" w:rsidP="0035415C">
      <w:pPr>
        <w:pStyle w:val="BodyText"/>
        <w:ind w:left="0"/>
      </w:pPr>
      <w:r>
        <w:t xml:space="preserve">To examine structural </w:t>
      </w:r>
      <w:r w:rsidR="00C12D7D">
        <w:rPr>
          <w:rFonts w:eastAsiaTheme="minorEastAsia" w:hint="eastAsia"/>
          <w:lang w:eastAsia="zh-CN"/>
        </w:rPr>
        <w:t>alternation</w:t>
      </w:r>
      <w:r>
        <w:t xml:space="preserve"> from </w:t>
      </w:r>
      <w:r w:rsidRPr="0080080A">
        <w:rPr>
          <w:i/>
          <w:iCs/>
        </w:rPr>
        <w:t>SCN2A</w:t>
      </w:r>
      <w:r>
        <w:t xml:space="preserve"> deficiency, 20–40 </w:t>
      </w:r>
      <w:proofErr w:type="spellStart"/>
      <w:r>
        <w:t>μm</w:t>
      </w:r>
      <w:proofErr w:type="spellEnd"/>
      <w:r>
        <w:t xml:space="preserve"> organoid sections (Leica CM1950) from 3–</w:t>
      </w:r>
      <w:proofErr w:type="gramStart"/>
      <w:r>
        <w:t>4 month-old</w:t>
      </w:r>
      <w:proofErr w:type="gramEnd"/>
      <w:r>
        <w:t xml:space="preserve"> </w:t>
      </w:r>
      <w:proofErr w:type="spellStart"/>
      <w:r>
        <w:t>hCS</w:t>
      </w:r>
      <w:proofErr w:type="spellEnd"/>
      <w:r>
        <w:t xml:space="preserve"> and </w:t>
      </w:r>
      <w:proofErr w:type="spellStart"/>
      <w:r>
        <w:t>hStrS</w:t>
      </w:r>
      <w:proofErr w:type="spellEnd"/>
      <w:r>
        <w:t xml:space="preserve"> are collected, permeabilized, blocked, incubated with primary and secondary antibodies, and imaged on a Zeiss LSM 900 confocal microscope with analysis in Fiji/ImageJ. I will quantify</w:t>
      </w:r>
      <w:r w:rsidR="001038B3">
        <w:t xml:space="preserve"> </w:t>
      </w:r>
      <w:r w:rsidR="001038B3" w:rsidRPr="001038B3">
        <w:rPr>
          <w:b/>
          <w:bCs/>
        </w:rPr>
        <w:t>1</w:t>
      </w:r>
      <w:r w:rsidRPr="0080080A">
        <w:rPr>
          <w:b/>
          <w:bCs/>
        </w:rPr>
        <w:t>)</w:t>
      </w:r>
      <w:r>
        <w:t xml:space="preserve"> </w:t>
      </w:r>
      <w:r>
        <w:lastRenderedPageBreak/>
        <w:t xml:space="preserve">AIS </w:t>
      </w:r>
      <w:r w:rsidR="001038B3">
        <w:t xml:space="preserve">length by </w:t>
      </w:r>
      <w:r>
        <w:t xml:space="preserve">marker </w:t>
      </w:r>
      <w:r w:rsidR="00C64E33">
        <w:t>ankyrin-</w:t>
      </w:r>
      <w:r>
        <w:t xml:space="preserve">G; </w:t>
      </w:r>
      <w:r w:rsidR="001038B3">
        <w:rPr>
          <w:b/>
          <w:bCs/>
        </w:rPr>
        <w:t>2</w:t>
      </w:r>
      <w:r w:rsidRPr="0080080A">
        <w:rPr>
          <w:b/>
          <w:bCs/>
        </w:rPr>
        <w:t>)</w:t>
      </w:r>
      <w:r>
        <w:t xml:space="preserve"> excitatory synapses (Syn1, PSD95) and inhibitory synapses (VGAT, </w:t>
      </w:r>
      <w:r w:rsidR="00C873CF" w:rsidRPr="00446129">
        <w:rPr>
          <w:noProof/>
          <w:highlight w:val="yellow"/>
        </w:rPr>
        <mc:AlternateContent>
          <mc:Choice Requires="wps">
            <w:drawing>
              <wp:anchor distT="45720" distB="45720" distL="114300" distR="114300" simplePos="0" relativeHeight="251702272" behindDoc="1" locked="0" layoutInCell="1" allowOverlap="1" wp14:anchorId="21DADE6F" wp14:editId="12004B0F">
                <wp:simplePos x="0" y="0"/>
                <wp:positionH relativeFrom="margin">
                  <wp:posOffset>4101465</wp:posOffset>
                </wp:positionH>
                <wp:positionV relativeFrom="margin">
                  <wp:posOffset>280670</wp:posOffset>
                </wp:positionV>
                <wp:extent cx="2743200" cy="4740275"/>
                <wp:effectExtent l="0" t="0" r="19050" b="22225"/>
                <wp:wrapTight wrapText="bothSides">
                  <wp:wrapPolygon edited="0">
                    <wp:start x="0" y="0"/>
                    <wp:lineTo x="0" y="21614"/>
                    <wp:lineTo x="21600" y="21614"/>
                    <wp:lineTo x="21600" y="0"/>
                    <wp:lineTo x="0" y="0"/>
                  </wp:wrapPolygon>
                </wp:wrapTight>
                <wp:docPr id="718245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4740275"/>
                        </a:xfrm>
                        <a:prstGeom prst="rect">
                          <a:avLst/>
                        </a:prstGeom>
                        <a:solidFill>
                          <a:srgbClr val="FFFFFF"/>
                        </a:solidFill>
                        <a:ln w="9525">
                          <a:solidFill>
                            <a:srgbClr val="000000"/>
                          </a:solidFill>
                          <a:miter lim="800000"/>
                          <a:headEnd/>
                          <a:tailEnd/>
                        </a:ln>
                      </wps:spPr>
                      <wps:txbx>
                        <w:txbxContent>
                          <w:p w14:paraId="5677F5E6" w14:textId="3B3DFDF1" w:rsidR="00C65074" w:rsidRPr="00D35074" w:rsidRDefault="00F54252" w:rsidP="00776628">
                            <w:pPr>
                              <w:pStyle w:val="NormalWeb"/>
                              <w:jc w:val="both"/>
                            </w:pPr>
                            <w:r>
                              <w:rPr>
                                <w:noProof/>
                              </w:rPr>
                              <w:drawing>
                                <wp:inline distT="0" distB="0" distL="0" distR="0" wp14:anchorId="53FBCEFE" wp14:editId="72A91EB9">
                                  <wp:extent cx="2584442" cy="2379345"/>
                                  <wp:effectExtent l="0" t="0" r="6985" b="1905"/>
                                  <wp:docPr id="630653791" name="Picture 15" descr="A collage of image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2119" name="Picture 15" descr="A collage of images and diagram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0680" cy="2394294"/>
                                          </a:xfrm>
                                          <a:prstGeom prst="rect">
                                            <a:avLst/>
                                          </a:prstGeom>
                                          <a:noFill/>
                                          <a:ln>
                                            <a:noFill/>
                                          </a:ln>
                                        </pic:spPr>
                                      </pic:pic>
                                    </a:graphicData>
                                  </a:graphic>
                                </wp:inline>
                              </w:drawing>
                            </w:r>
                            <w:r w:rsidR="00C65074" w:rsidRPr="00CD3779">
                              <w:rPr>
                                <w:rFonts w:ascii="Arial" w:hAnsi="Arial" w:cs="Arial"/>
                                <w:b/>
                                <w:bCs/>
                                <w:sz w:val="18"/>
                                <w:szCs w:val="18"/>
                              </w:rPr>
                              <w:t xml:space="preserve">Fig. 6. Generation of human </w:t>
                            </w:r>
                            <w:proofErr w:type="spellStart"/>
                            <w:r w:rsidR="00C65074" w:rsidRPr="00CD3779">
                              <w:rPr>
                                <w:rFonts w:ascii="Arial" w:hAnsi="Arial" w:cs="Arial"/>
                                <w:b/>
                                <w:bCs/>
                                <w:sz w:val="18"/>
                                <w:szCs w:val="18"/>
                              </w:rPr>
                              <w:t>assembloids</w:t>
                            </w:r>
                            <w:proofErr w:type="spellEnd"/>
                            <w:r w:rsidR="00C65074" w:rsidRPr="00CD3779">
                              <w:rPr>
                                <w:rFonts w:ascii="Arial" w:hAnsi="Arial" w:cs="Arial"/>
                                <w:b/>
                                <w:bCs/>
                                <w:sz w:val="18"/>
                                <w:szCs w:val="18"/>
                              </w:rPr>
                              <w:t xml:space="preserve"> to study cortical-striatal </w:t>
                            </w:r>
                            <w:r w:rsidR="00650B68">
                              <w:rPr>
                                <w:rFonts w:ascii="Arial" w:hAnsi="Arial" w:cs="Arial"/>
                                <w:b/>
                                <w:bCs/>
                                <w:sz w:val="18"/>
                                <w:szCs w:val="18"/>
                              </w:rPr>
                              <w:t xml:space="preserve">(CS) </w:t>
                            </w:r>
                            <w:r w:rsidR="00C65074" w:rsidRPr="00CD3779">
                              <w:rPr>
                                <w:rFonts w:ascii="Arial" w:hAnsi="Arial" w:cs="Arial"/>
                                <w:b/>
                                <w:bCs/>
                                <w:sz w:val="18"/>
                                <w:szCs w:val="18"/>
                              </w:rPr>
                              <w:t>connectivity.</w:t>
                            </w:r>
                            <w:r w:rsidR="00C65074" w:rsidRPr="0084594E">
                              <w:rPr>
                                <w:rFonts w:ascii="Arial" w:hAnsi="Arial" w:cs="Arial"/>
                                <w:sz w:val="18"/>
                                <w:szCs w:val="18"/>
                              </w:rPr>
                              <w:t xml:space="preserve"> </w:t>
                            </w:r>
                            <w:r w:rsidR="00776628" w:rsidRPr="00776628">
                              <w:rPr>
                                <w:rFonts w:ascii="Arial" w:hAnsi="Arial" w:cs="Arial"/>
                                <w:b/>
                                <w:bCs/>
                                <w:sz w:val="18"/>
                                <w:szCs w:val="18"/>
                              </w:rPr>
                              <w:t>A</w:t>
                            </w:r>
                            <w:r w:rsidR="00776628" w:rsidRPr="00776628">
                              <w:rPr>
                                <w:rFonts w:ascii="Arial" w:hAnsi="Arial" w:cs="Arial"/>
                                <w:sz w:val="18"/>
                                <w:szCs w:val="18"/>
                              </w:rPr>
                              <w:t xml:space="preserve">. Schematic showing the generation of CS </w:t>
                            </w:r>
                            <w:proofErr w:type="spellStart"/>
                            <w:r w:rsidR="00776628" w:rsidRPr="00776628">
                              <w:rPr>
                                <w:rFonts w:ascii="Arial" w:hAnsi="Arial" w:cs="Arial"/>
                                <w:sz w:val="18"/>
                                <w:szCs w:val="18"/>
                              </w:rPr>
                              <w:t>assembloids</w:t>
                            </w:r>
                            <w:proofErr w:type="spellEnd"/>
                            <w:r w:rsidR="00776628" w:rsidRPr="00776628">
                              <w:rPr>
                                <w:rFonts w:ascii="Arial" w:hAnsi="Arial" w:cs="Arial"/>
                                <w:sz w:val="18"/>
                                <w:szCs w:val="18"/>
                              </w:rPr>
                              <w:t>.</w:t>
                            </w:r>
                            <w:r w:rsidR="00776628">
                              <w:rPr>
                                <w:rFonts w:ascii="Arial" w:hAnsi="Arial" w:cs="Arial"/>
                                <w:sz w:val="18"/>
                                <w:szCs w:val="18"/>
                              </w:rPr>
                              <w:t xml:space="preserve"> </w:t>
                            </w:r>
                            <w:r w:rsidR="00776628" w:rsidRPr="00776628">
                              <w:rPr>
                                <w:rFonts w:ascii="Arial" w:hAnsi="Arial" w:cs="Arial"/>
                                <w:b/>
                                <w:bCs/>
                                <w:sz w:val="18"/>
                                <w:szCs w:val="18"/>
                              </w:rPr>
                              <w:t>B, C</w:t>
                            </w:r>
                            <w:r w:rsidR="00776628" w:rsidRPr="00776628">
                              <w:rPr>
                                <w:rFonts w:ascii="Arial" w:hAnsi="Arial" w:cs="Arial"/>
                                <w:sz w:val="18"/>
                                <w:szCs w:val="18"/>
                              </w:rPr>
                              <w:t xml:space="preserve">. Images of CS </w:t>
                            </w:r>
                            <w:proofErr w:type="spellStart"/>
                            <w:r w:rsidR="00776628" w:rsidRPr="00776628">
                              <w:rPr>
                                <w:rFonts w:ascii="Arial" w:hAnsi="Arial" w:cs="Arial"/>
                                <w:sz w:val="18"/>
                                <w:szCs w:val="18"/>
                              </w:rPr>
                              <w:t>assembloids</w:t>
                            </w:r>
                            <w:proofErr w:type="spellEnd"/>
                            <w:r w:rsidR="00776628" w:rsidRPr="00776628">
                              <w:rPr>
                                <w:rFonts w:ascii="Arial" w:hAnsi="Arial" w:cs="Arial"/>
                                <w:sz w:val="18"/>
                                <w:szCs w:val="18"/>
                              </w:rPr>
                              <w:t xml:space="preserve"> under bright-field (</w:t>
                            </w:r>
                            <w:r w:rsidR="00776628" w:rsidRPr="00776628">
                              <w:rPr>
                                <w:rFonts w:ascii="Arial" w:hAnsi="Arial" w:cs="Arial"/>
                                <w:b/>
                                <w:bCs/>
                                <w:sz w:val="18"/>
                                <w:szCs w:val="18"/>
                              </w:rPr>
                              <w:t>B</w:t>
                            </w:r>
                            <w:r w:rsidR="00776628" w:rsidRPr="00776628">
                              <w:rPr>
                                <w:rFonts w:ascii="Arial" w:hAnsi="Arial" w:cs="Arial"/>
                                <w:sz w:val="18"/>
                                <w:szCs w:val="18"/>
                              </w:rPr>
                              <w:t>) and fluorescence (</w:t>
                            </w:r>
                            <w:r w:rsidR="00776628" w:rsidRPr="00776628">
                              <w:rPr>
                                <w:rFonts w:ascii="Arial" w:hAnsi="Arial" w:cs="Arial"/>
                                <w:b/>
                                <w:bCs/>
                                <w:sz w:val="18"/>
                                <w:szCs w:val="18"/>
                              </w:rPr>
                              <w:t>C</w:t>
                            </w:r>
                            <w:r w:rsidR="00776628" w:rsidRPr="00776628">
                              <w:rPr>
                                <w:rFonts w:ascii="Arial" w:hAnsi="Arial" w:cs="Arial"/>
                                <w:sz w:val="18"/>
                                <w:szCs w:val="18"/>
                              </w:rPr>
                              <w:t>) microscopy.</w:t>
                            </w:r>
                            <w:r w:rsidR="00776628">
                              <w:rPr>
                                <w:rFonts w:ascii="Arial" w:hAnsi="Arial" w:cs="Arial"/>
                                <w:sz w:val="18"/>
                                <w:szCs w:val="18"/>
                              </w:rPr>
                              <w:t xml:space="preserve"> </w:t>
                            </w:r>
                            <w:r w:rsidR="00776628" w:rsidRPr="00776628">
                              <w:rPr>
                                <w:rFonts w:ascii="Arial" w:hAnsi="Arial" w:cs="Arial"/>
                                <w:b/>
                                <w:bCs/>
                                <w:sz w:val="18"/>
                                <w:szCs w:val="18"/>
                              </w:rPr>
                              <w:t>D</w:t>
                            </w:r>
                            <w:r w:rsidR="00776628" w:rsidRPr="00776628">
                              <w:rPr>
                                <w:rFonts w:ascii="Arial" w:hAnsi="Arial" w:cs="Arial"/>
                                <w:sz w:val="18"/>
                                <w:szCs w:val="18"/>
                              </w:rPr>
                              <w:t xml:space="preserve">. Schematic of labeling strategy for projected and non-projected neurons in </w:t>
                            </w:r>
                            <w:r w:rsidR="00650B68">
                              <w:rPr>
                                <w:rFonts w:ascii="Arial" w:hAnsi="Arial" w:cs="Arial"/>
                                <w:sz w:val="18"/>
                                <w:szCs w:val="18"/>
                              </w:rPr>
                              <w:t>CS</w:t>
                            </w:r>
                            <w:r w:rsidR="00776628" w:rsidRPr="00776628">
                              <w:rPr>
                                <w:rFonts w:ascii="Arial" w:hAnsi="Arial" w:cs="Arial"/>
                                <w:sz w:val="18"/>
                                <w:szCs w:val="18"/>
                              </w:rPr>
                              <w:t xml:space="preserve"> </w:t>
                            </w:r>
                            <w:proofErr w:type="spellStart"/>
                            <w:r w:rsidR="00776628" w:rsidRPr="00776628">
                              <w:rPr>
                                <w:rFonts w:ascii="Arial" w:hAnsi="Arial" w:cs="Arial"/>
                                <w:sz w:val="18"/>
                                <w:szCs w:val="18"/>
                              </w:rPr>
                              <w:t>assembloids</w:t>
                            </w:r>
                            <w:proofErr w:type="spellEnd"/>
                            <w:r w:rsidR="00776628" w:rsidRPr="00776628">
                              <w:rPr>
                                <w:rFonts w:ascii="Arial" w:hAnsi="Arial" w:cs="Arial"/>
                                <w:sz w:val="18"/>
                                <w:szCs w:val="18"/>
                              </w:rPr>
                              <w:t xml:space="preserve">. Projected neurons are labeled with </w:t>
                            </w:r>
                            <w:proofErr w:type="spellStart"/>
                            <w:r w:rsidR="00776628" w:rsidRPr="00776628">
                              <w:rPr>
                                <w:rFonts w:ascii="Arial" w:hAnsi="Arial" w:cs="Arial"/>
                                <w:sz w:val="18"/>
                                <w:szCs w:val="18"/>
                              </w:rPr>
                              <w:t>mScarlet</w:t>
                            </w:r>
                            <w:proofErr w:type="spellEnd"/>
                            <w:r w:rsidR="00650B68">
                              <w:rPr>
                                <w:rFonts w:ascii="Arial" w:hAnsi="Arial" w:cs="Arial"/>
                                <w:sz w:val="18"/>
                                <w:szCs w:val="18"/>
                              </w:rPr>
                              <w:t xml:space="preserve"> (red)</w:t>
                            </w:r>
                            <w:r w:rsidR="00776628" w:rsidRPr="00776628">
                              <w:rPr>
                                <w:rFonts w:ascii="Arial" w:hAnsi="Arial" w:cs="Arial"/>
                                <w:sz w:val="18"/>
                                <w:szCs w:val="18"/>
                              </w:rPr>
                              <w:t>, and non-projected neurons with EGFP</w:t>
                            </w:r>
                            <w:r w:rsidR="00650B68">
                              <w:rPr>
                                <w:rFonts w:ascii="Arial" w:hAnsi="Arial" w:cs="Arial"/>
                                <w:sz w:val="18"/>
                                <w:szCs w:val="18"/>
                              </w:rPr>
                              <w:t xml:space="preserve"> (green)</w:t>
                            </w:r>
                            <w:r w:rsidR="00776628" w:rsidRPr="00776628">
                              <w:rPr>
                                <w:rFonts w:ascii="Arial" w:hAnsi="Arial" w:cs="Arial"/>
                                <w:sz w:val="18"/>
                                <w:szCs w:val="18"/>
                              </w:rPr>
                              <w:t xml:space="preserve"> in </w:t>
                            </w:r>
                            <w:proofErr w:type="spellStart"/>
                            <w:r w:rsidR="00776628" w:rsidRPr="00776628">
                              <w:rPr>
                                <w:rFonts w:ascii="Arial" w:hAnsi="Arial" w:cs="Arial"/>
                                <w:sz w:val="18"/>
                                <w:szCs w:val="18"/>
                              </w:rPr>
                              <w:t>hStrS</w:t>
                            </w:r>
                            <w:proofErr w:type="spellEnd"/>
                            <w:r w:rsidR="00776628" w:rsidRPr="00776628">
                              <w:rPr>
                                <w:rFonts w:ascii="Arial" w:hAnsi="Arial" w:cs="Arial"/>
                                <w:sz w:val="18"/>
                                <w:szCs w:val="18"/>
                              </w:rPr>
                              <w:t>.</w:t>
                            </w:r>
                            <w:r w:rsidR="00776628">
                              <w:rPr>
                                <w:rFonts w:ascii="Arial" w:hAnsi="Arial" w:cs="Arial"/>
                                <w:sz w:val="18"/>
                                <w:szCs w:val="18"/>
                              </w:rPr>
                              <w:t xml:space="preserve"> </w:t>
                            </w:r>
                            <w:r w:rsidR="00776628" w:rsidRPr="00776628">
                              <w:rPr>
                                <w:rFonts w:ascii="Arial" w:hAnsi="Arial" w:cs="Arial"/>
                                <w:b/>
                                <w:bCs/>
                                <w:sz w:val="18"/>
                                <w:szCs w:val="18"/>
                              </w:rPr>
                              <w:t>E</w:t>
                            </w:r>
                            <w:r w:rsidR="00776628" w:rsidRPr="00776628">
                              <w:rPr>
                                <w:rFonts w:ascii="Arial" w:hAnsi="Arial" w:cs="Arial"/>
                                <w:sz w:val="18"/>
                                <w:szCs w:val="18"/>
                              </w:rPr>
                              <w:t xml:space="preserve">. </w:t>
                            </w:r>
                            <w:r w:rsidR="00650B68">
                              <w:rPr>
                                <w:rFonts w:ascii="Arial" w:hAnsi="Arial" w:cs="Arial"/>
                                <w:sz w:val="18"/>
                                <w:szCs w:val="18"/>
                              </w:rPr>
                              <w:t>P</w:t>
                            </w:r>
                            <w:r w:rsidR="00776628" w:rsidRPr="00776628">
                              <w:rPr>
                                <w:rFonts w:ascii="Arial" w:hAnsi="Arial" w:cs="Arial"/>
                                <w:sz w:val="18"/>
                                <w:szCs w:val="18"/>
                              </w:rPr>
                              <w:t>rojected (</w:t>
                            </w:r>
                            <w:r w:rsidR="003079E8">
                              <w:rPr>
                                <w:rFonts w:ascii="Arial" w:hAnsi="Arial" w:cs="Arial"/>
                                <w:sz w:val="18"/>
                                <w:szCs w:val="18"/>
                              </w:rPr>
                              <w:t>red</w:t>
                            </w:r>
                            <w:r w:rsidR="00776628" w:rsidRPr="00776628">
                              <w:rPr>
                                <w:rFonts w:ascii="Arial" w:hAnsi="Arial" w:cs="Arial"/>
                                <w:sz w:val="18"/>
                                <w:szCs w:val="18"/>
                              </w:rPr>
                              <w:t>) and non-projected (</w:t>
                            </w:r>
                            <w:r w:rsidR="003079E8">
                              <w:rPr>
                                <w:rFonts w:ascii="Arial" w:hAnsi="Arial" w:cs="Arial"/>
                                <w:sz w:val="18"/>
                                <w:szCs w:val="18"/>
                              </w:rPr>
                              <w:t>green</w:t>
                            </w:r>
                            <w:r w:rsidR="00776628" w:rsidRPr="00776628">
                              <w:rPr>
                                <w:rFonts w:ascii="Arial" w:hAnsi="Arial" w:cs="Arial"/>
                                <w:sz w:val="18"/>
                                <w:szCs w:val="18"/>
                              </w:rPr>
                              <w:t>) neurons and their spines (</w:t>
                            </w:r>
                            <w:r w:rsidR="00776628" w:rsidRPr="00776628">
                              <w:rPr>
                                <w:rFonts w:ascii="Arial" w:hAnsi="Arial" w:cs="Arial"/>
                                <w:b/>
                                <w:bCs/>
                                <w:sz w:val="18"/>
                                <w:szCs w:val="18"/>
                              </w:rPr>
                              <w:t>F</w:t>
                            </w:r>
                            <w:r w:rsidR="00776628" w:rsidRPr="00776628">
                              <w:rPr>
                                <w:rFonts w:ascii="Arial" w:hAnsi="Arial" w:cs="Arial"/>
                                <w:sz w:val="18"/>
                                <w:szCs w:val="18"/>
                              </w:rPr>
                              <w:t xml:space="preserve">) in CS </w:t>
                            </w:r>
                            <w:proofErr w:type="spellStart"/>
                            <w:r w:rsidR="00776628" w:rsidRPr="00776628">
                              <w:rPr>
                                <w:rFonts w:ascii="Arial" w:hAnsi="Arial" w:cs="Arial"/>
                                <w:sz w:val="18"/>
                                <w:szCs w:val="18"/>
                              </w:rPr>
                              <w:t>assembloids</w:t>
                            </w:r>
                            <w:proofErr w:type="spellEnd"/>
                            <w:r w:rsidR="00776628" w:rsidRPr="00776628">
                              <w:rPr>
                                <w:rFonts w:ascii="Arial" w:hAnsi="Arial" w:cs="Arial"/>
                                <w:sz w:val="18"/>
                                <w:szCs w:val="18"/>
                              </w:rPr>
                              <w:t>.</w:t>
                            </w:r>
                            <w:r w:rsidR="00776628">
                              <w:rPr>
                                <w:rFonts w:ascii="Arial" w:hAnsi="Arial" w:cs="Arial"/>
                                <w:sz w:val="18"/>
                                <w:szCs w:val="18"/>
                              </w:rPr>
                              <w:t xml:space="preserve"> </w:t>
                            </w:r>
                            <w:r w:rsidR="00776628" w:rsidRPr="00776628">
                              <w:rPr>
                                <w:rFonts w:ascii="Arial" w:hAnsi="Arial" w:cs="Arial"/>
                                <w:b/>
                                <w:bCs/>
                                <w:sz w:val="18"/>
                                <w:szCs w:val="18"/>
                              </w:rPr>
                              <w:t>G, H</w:t>
                            </w:r>
                            <w:r w:rsidR="00776628" w:rsidRPr="00776628">
                              <w:rPr>
                                <w:rFonts w:ascii="Arial" w:hAnsi="Arial" w:cs="Arial"/>
                                <w:sz w:val="18"/>
                                <w:szCs w:val="18"/>
                              </w:rPr>
                              <w:t xml:space="preserve">. Statistical analysis of </w:t>
                            </w:r>
                            <w:r w:rsidR="00776628">
                              <w:rPr>
                                <w:rFonts w:ascii="Arial" w:hAnsi="Arial" w:cs="Arial"/>
                                <w:sz w:val="18"/>
                                <w:szCs w:val="18"/>
                              </w:rPr>
                              <w:t xml:space="preserve">increased </w:t>
                            </w:r>
                            <w:r w:rsidR="00776628" w:rsidRPr="00776628">
                              <w:rPr>
                                <w:rFonts w:ascii="Arial" w:hAnsi="Arial" w:cs="Arial"/>
                                <w:sz w:val="18"/>
                                <w:szCs w:val="18"/>
                              </w:rPr>
                              <w:t>total spine density and spine density across spine types</w:t>
                            </w:r>
                            <w:r w:rsidR="00776628">
                              <w:rPr>
                                <w:rFonts w:ascii="Arial" w:hAnsi="Arial" w:cs="Arial"/>
                                <w:sz w:val="18"/>
                                <w:szCs w:val="18"/>
                              </w:rPr>
                              <w:t xml:space="preserve">. </w:t>
                            </w:r>
                            <w:r w:rsidR="00EF7E2A" w:rsidRPr="00776628">
                              <w:rPr>
                                <w:rFonts w:ascii="Arial" w:hAnsi="Arial" w:cs="Arial"/>
                                <w:b/>
                                <w:bCs/>
                                <w:sz w:val="18"/>
                                <w:szCs w:val="18"/>
                              </w:rPr>
                              <w:t>I</w:t>
                            </w:r>
                            <w:r w:rsidR="00776628" w:rsidRPr="00776628">
                              <w:rPr>
                                <w:rFonts w:ascii="Arial" w:hAnsi="Arial" w:cs="Arial"/>
                                <w:b/>
                                <w:bCs/>
                                <w:sz w:val="18"/>
                                <w:szCs w:val="18"/>
                              </w:rPr>
                              <w:t>-L</w:t>
                            </w:r>
                            <w:r w:rsidR="00776628">
                              <w:rPr>
                                <w:rFonts w:ascii="Arial" w:hAnsi="Arial" w:cs="Arial"/>
                                <w:sz w:val="18"/>
                                <w:szCs w:val="18"/>
                              </w:rPr>
                              <w:t>.</w:t>
                            </w:r>
                            <w:r w:rsidR="00EF7E2A">
                              <w:rPr>
                                <w:rFonts w:ascii="Arial" w:hAnsi="Arial" w:cs="Arial"/>
                                <w:sz w:val="18"/>
                                <w:szCs w:val="18"/>
                              </w:rPr>
                              <w:t xml:space="preserve"> </w:t>
                            </w:r>
                            <w:r w:rsidR="00EF7E2A" w:rsidRPr="00AD70E9">
                              <w:rPr>
                                <w:rFonts w:ascii="Arial" w:hAnsi="Arial" w:cs="Arial"/>
                                <w:sz w:val="18"/>
                                <w:szCs w:val="18"/>
                              </w:rPr>
                              <w:t>Schematic</w:t>
                            </w:r>
                            <w:r w:rsidR="00EF7E2A">
                              <w:rPr>
                                <w:rFonts w:ascii="Arial" w:hAnsi="Arial" w:cs="Arial"/>
                                <w:sz w:val="18"/>
                                <w:szCs w:val="18"/>
                              </w:rPr>
                              <w:t xml:space="preserve">, representative recording, </w:t>
                            </w:r>
                            <w:r w:rsidR="00776628">
                              <w:rPr>
                                <w:rFonts w:ascii="Arial" w:hAnsi="Arial" w:cs="Arial"/>
                                <w:sz w:val="18"/>
                                <w:szCs w:val="18"/>
                              </w:rPr>
                              <w:t xml:space="preserve">and </w:t>
                            </w:r>
                            <w:r w:rsidR="00650B68">
                              <w:rPr>
                                <w:rFonts w:ascii="Arial" w:hAnsi="Arial" w:cs="Arial"/>
                                <w:sz w:val="18"/>
                                <w:szCs w:val="18"/>
                              </w:rPr>
                              <w:t>summary</w:t>
                            </w:r>
                            <w:r w:rsidR="00EF7E2A" w:rsidRPr="00AD70E9">
                              <w:rPr>
                                <w:rFonts w:ascii="Arial" w:hAnsi="Arial" w:cs="Arial"/>
                                <w:sz w:val="18"/>
                                <w:szCs w:val="18"/>
                              </w:rPr>
                              <w:t xml:space="preserve"> of</w:t>
                            </w:r>
                            <w:r w:rsidR="00EF7E2A">
                              <w:rPr>
                                <w:rFonts w:ascii="Arial" w:hAnsi="Arial" w:cs="Arial"/>
                                <w:sz w:val="18"/>
                                <w:szCs w:val="18"/>
                              </w:rPr>
                              <w:t xml:space="preserve"> </w:t>
                            </w:r>
                            <w:r w:rsidR="00650B68">
                              <w:rPr>
                                <w:rFonts w:ascii="Arial" w:hAnsi="Arial" w:cs="Arial"/>
                                <w:sz w:val="18"/>
                                <w:szCs w:val="18"/>
                              </w:rPr>
                              <w:t xml:space="preserve">increased </w:t>
                            </w:r>
                            <w:proofErr w:type="spellStart"/>
                            <w:r w:rsidR="00EF7E2A">
                              <w:rPr>
                                <w:rFonts w:ascii="Arial" w:hAnsi="Arial" w:cs="Arial"/>
                                <w:sz w:val="18"/>
                                <w:szCs w:val="18"/>
                              </w:rPr>
                              <w:t>sEPSC</w:t>
                            </w:r>
                            <w:proofErr w:type="spellEnd"/>
                            <w:r w:rsidR="00650B68">
                              <w:rPr>
                                <w:rFonts w:ascii="Arial" w:hAnsi="Arial" w:cs="Arial"/>
                                <w:sz w:val="18"/>
                                <w:szCs w:val="18"/>
                              </w:rPr>
                              <w:t xml:space="preserve"> </w:t>
                            </w:r>
                            <w:r w:rsidR="00EF7E2A">
                              <w:rPr>
                                <w:rFonts w:ascii="Arial" w:hAnsi="Arial" w:cs="Arial"/>
                                <w:sz w:val="18"/>
                                <w:szCs w:val="18"/>
                              </w:rPr>
                              <w:t xml:space="preserve">in </w:t>
                            </w:r>
                            <w:proofErr w:type="spellStart"/>
                            <w:r w:rsidR="00EF7E2A">
                              <w:rPr>
                                <w:rFonts w:ascii="Arial" w:hAnsi="Arial" w:cs="Arial"/>
                                <w:sz w:val="18"/>
                                <w:szCs w:val="18"/>
                              </w:rPr>
                              <w:t>assembloid</w:t>
                            </w:r>
                            <w:r w:rsidR="00776628">
                              <w:rPr>
                                <w:rFonts w:ascii="Arial" w:hAnsi="Arial" w:cs="Arial"/>
                                <w:sz w:val="18"/>
                                <w:szCs w:val="18"/>
                              </w:rPr>
                              <w:t>s</w:t>
                            </w:r>
                            <w:proofErr w:type="spellEnd"/>
                            <w:r w:rsidR="00776628">
                              <w:rPr>
                                <w:rFonts w:ascii="Arial" w:hAnsi="Arial" w:cs="Arial"/>
                                <w:sz w:val="18"/>
                                <w:szCs w:val="18"/>
                              </w:rPr>
                              <w:t>.</w:t>
                            </w:r>
                            <w:r w:rsidR="0058133B">
                              <w:rPr>
                                <w:rFonts w:ascii="Arial" w:hAnsi="Arial" w:cs="Arial"/>
                                <w:sz w:val="18"/>
                                <w:szCs w:val="18"/>
                              </w:rPr>
                              <w:t xml:space="preserve"> </w:t>
                            </w:r>
                            <w:r w:rsidR="00C65074" w:rsidRPr="00C53927">
                              <w:rPr>
                                <w:rFonts w:ascii="Arial" w:hAnsi="Arial" w:cs="Arial"/>
                                <w:sz w:val="18"/>
                                <w:szCs w:val="18"/>
                              </w:rPr>
                              <w:t>*</w:t>
                            </w:r>
                            <w:r w:rsidR="00C65074">
                              <w:rPr>
                                <w:rFonts w:ascii="Arial" w:hAnsi="Arial" w:cs="Arial"/>
                                <w:sz w:val="18"/>
                                <w:szCs w:val="18"/>
                              </w:rPr>
                              <w:t>*</w:t>
                            </w:r>
                            <w:r w:rsidR="00C65074" w:rsidRPr="00C53927">
                              <w:rPr>
                                <w:rFonts w:ascii="Arial" w:hAnsi="Arial" w:cs="Arial"/>
                                <w:sz w:val="18"/>
                                <w:szCs w:val="18"/>
                              </w:rPr>
                              <w:t>**, p&lt;0.0</w:t>
                            </w:r>
                            <w:r w:rsidR="00C65074">
                              <w:rPr>
                                <w:rFonts w:ascii="Arial" w:hAnsi="Arial" w:cs="Arial"/>
                                <w:sz w:val="18"/>
                                <w:szCs w:val="18"/>
                              </w:rPr>
                              <w:t>0</w:t>
                            </w:r>
                            <w:r w:rsidR="00C65074" w:rsidRPr="00C53927">
                              <w:rPr>
                                <w:rFonts w:ascii="Arial" w:hAnsi="Arial" w:cs="Arial"/>
                                <w:sz w:val="18"/>
                                <w:szCs w:val="18"/>
                              </w:rPr>
                              <w:t xml:space="preserve">01. </w:t>
                            </w:r>
                            <w:r w:rsidR="00C65074" w:rsidRPr="00AD70E9">
                              <w:rPr>
                                <w:rFonts w:ascii="Arial" w:hAnsi="Arial" w:cs="Arial"/>
                                <w:sz w:val="18"/>
                                <w:szCs w:val="18"/>
                              </w:rPr>
                              <w:t xml:space="preserve">Data </w:t>
                            </w:r>
                            <w:r w:rsidR="0058133B">
                              <w:rPr>
                                <w:rFonts w:ascii="Arial" w:hAnsi="Arial" w:cs="Arial"/>
                                <w:sz w:val="18"/>
                                <w:szCs w:val="18"/>
                              </w:rPr>
                              <w:t>shown</w:t>
                            </w:r>
                            <w:r w:rsidR="00C65074" w:rsidRPr="00AD70E9">
                              <w:rPr>
                                <w:rFonts w:ascii="Arial" w:hAnsi="Arial" w:cs="Arial"/>
                                <w:sz w:val="18"/>
                                <w:szCs w:val="18"/>
                              </w:rPr>
                              <w:t xml:space="preserve"> as</w:t>
                            </w:r>
                            <w:r w:rsidR="00C65074">
                              <w:rPr>
                                <w:rFonts w:ascii="Arial" w:hAnsi="Arial" w:cs="Arial"/>
                                <w:sz w:val="18"/>
                                <w:szCs w:val="18"/>
                              </w:rPr>
                              <w:t xml:space="preserve"> </w:t>
                            </w:r>
                            <w:r w:rsidR="00C65074" w:rsidRPr="00C53927">
                              <w:rPr>
                                <w:rFonts w:ascii="Arial" w:hAnsi="Arial" w:cs="Arial"/>
                                <w:sz w:val="18"/>
                                <w:szCs w:val="18"/>
                              </w:rPr>
                              <w:t xml:space="preserve">means ± SEM. </w:t>
                            </w:r>
                            <w:r w:rsidR="00C65074">
                              <w:rPr>
                                <w:rFonts w:ascii="Arial" w:hAnsi="Arial" w:cs="Arial"/>
                                <w:sz w:val="18"/>
                                <w:szCs w:val="18"/>
                              </w:rPr>
                              <w:t>(</w:t>
                            </w:r>
                            <w:r w:rsidR="004F6B53" w:rsidRPr="004F6B53">
                              <w:rPr>
                                <w:rFonts w:ascii="Arial" w:hAnsi="Arial" w:cs="Arial"/>
                                <w:b/>
                                <w:bCs/>
                                <w:sz w:val="18"/>
                                <w:szCs w:val="18"/>
                              </w:rPr>
                              <w:t>I-L, new p</w:t>
                            </w:r>
                            <w:r w:rsidR="00C65074" w:rsidRPr="004F6B53">
                              <w:rPr>
                                <w:rFonts w:ascii="Arial" w:hAnsi="Arial" w:cs="Arial"/>
                                <w:b/>
                                <w:bCs/>
                                <w:sz w:val="18"/>
                                <w:szCs w:val="18"/>
                              </w:rPr>
                              <w:t>reliminary data</w:t>
                            </w:r>
                            <w:r w:rsidR="00C65074">
                              <w:rPr>
                                <w:rFonts w:ascii="Arial" w:hAnsi="Arial" w:cs="Arial"/>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ADE6F" id="_x0000_s1031" type="#_x0000_t202" style="position:absolute;left:0;text-align:left;margin-left:322.95pt;margin-top:22.1pt;width:3in;height:373.25pt;z-index:-251614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">
                <v:textbox>
                  <w:txbxContent>
                    <w:p w14:paraId="5677F5E6" w14:textId="3B3DFDF1" w:rsidR="00C65074" w:rsidRPr="00D35074" w:rsidRDefault="00F54252" w:rsidP="00776628">
                      <w:pPr>
                        <w:pStyle w:val="NormalWeb"/>
                        <w:jc w:val="both"/>
                      </w:pPr>
                      <w:r>
                        <w:rPr>
                          <w:noProof/>
                        </w:rPr>
                        <w:drawing>
                          <wp:inline distT="0" distB="0" distL="0" distR="0" wp14:anchorId="53FBCEFE" wp14:editId="72A91EB9">
                            <wp:extent cx="2584442" cy="2379345"/>
                            <wp:effectExtent l="0" t="0" r="6985" b="1905"/>
                            <wp:docPr id="630653791" name="Picture 15" descr="A collage of image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32119" name="Picture 15" descr="A collage of images and diagram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0680" cy="2394294"/>
                                    </a:xfrm>
                                    <a:prstGeom prst="rect">
                                      <a:avLst/>
                                    </a:prstGeom>
                                    <a:noFill/>
                                    <a:ln>
                                      <a:noFill/>
                                    </a:ln>
                                  </pic:spPr>
                                </pic:pic>
                              </a:graphicData>
                            </a:graphic>
                          </wp:inline>
                        </w:drawing>
                      </w:r>
                      <w:r w:rsidR="00C65074" w:rsidRPr="00CD3779">
                        <w:rPr>
                          <w:rFonts w:ascii="Arial" w:hAnsi="Arial" w:cs="Arial"/>
                          <w:b/>
                          <w:bCs/>
                          <w:sz w:val="18"/>
                          <w:szCs w:val="18"/>
                        </w:rPr>
                        <w:t xml:space="preserve">Fig. 6. Generation of human </w:t>
                      </w:r>
                      <w:proofErr w:type="spellStart"/>
                      <w:r w:rsidR="00C65074" w:rsidRPr="00CD3779">
                        <w:rPr>
                          <w:rFonts w:ascii="Arial" w:hAnsi="Arial" w:cs="Arial"/>
                          <w:b/>
                          <w:bCs/>
                          <w:sz w:val="18"/>
                          <w:szCs w:val="18"/>
                        </w:rPr>
                        <w:t>assembloids</w:t>
                      </w:r>
                      <w:proofErr w:type="spellEnd"/>
                      <w:r w:rsidR="00C65074" w:rsidRPr="00CD3779">
                        <w:rPr>
                          <w:rFonts w:ascii="Arial" w:hAnsi="Arial" w:cs="Arial"/>
                          <w:b/>
                          <w:bCs/>
                          <w:sz w:val="18"/>
                          <w:szCs w:val="18"/>
                        </w:rPr>
                        <w:t xml:space="preserve"> to study cortical-striatal </w:t>
                      </w:r>
                      <w:r w:rsidR="00650B68">
                        <w:rPr>
                          <w:rFonts w:ascii="Arial" w:hAnsi="Arial" w:cs="Arial"/>
                          <w:b/>
                          <w:bCs/>
                          <w:sz w:val="18"/>
                          <w:szCs w:val="18"/>
                        </w:rPr>
                        <w:t xml:space="preserve">(CS) </w:t>
                      </w:r>
                      <w:r w:rsidR="00C65074" w:rsidRPr="00CD3779">
                        <w:rPr>
                          <w:rFonts w:ascii="Arial" w:hAnsi="Arial" w:cs="Arial"/>
                          <w:b/>
                          <w:bCs/>
                          <w:sz w:val="18"/>
                          <w:szCs w:val="18"/>
                        </w:rPr>
                        <w:t>connectivity.</w:t>
                      </w:r>
                      <w:r w:rsidR="00C65074" w:rsidRPr="0084594E">
                        <w:rPr>
                          <w:rFonts w:ascii="Arial" w:hAnsi="Arial" w:cs="Arial"/>
                          <w:sz w:val="18"/>
                          <w:szCs w:val="18"/>
                        </w:rPr>
                        <w:t xml:space="preserve"> </w:t>
                      </w:r>
                      <w:r w:rsidR="00776628" w:rsidRPr="00776628">
                        <w:rPr>
                          <w:rFonts w:ascii="Arial" w:hAnsi="Arial" w:cs="Arial"/>
                          <w:b/>
                          <w:bCs/>
                          <w:sz w:val="18"/>
                          <w:szCs w:val="18"/>
                        </w:rPr>
                        <w:t>A</w:t>
                      </w:r>
                      <w:r w:rsidR="00776628" w:rsidRPr="00776628">
                        <w:rPr>
                          <w:rFonts w:ascii="Arial" w:hAnsi="Arial" w:cs="Arial"/>
                          <w:sz w:val="18"/>
                          <w:szCs w:val="18"/>
                        </w:rPr>
                        <w:t xml:space="preserve">. Schematic showing the generation of CS </w:t>
                      </w:r>
                      <w:proofErr w:type="spellStart"/>
                      <w:r w:rsidR="00776628" w:rsidRPr="00776628">
                        <w:rPr>
                          <w:rFonts w:ascii="Arial" w:hAnsi="Arial" w:cs="Arial"/>
                          <w:sz w:val="18"/>
                          <w:szCs w:val="18"/>
                        </w:rPr>
                        <w:t>assembloids</w:t>
                      </w:r>
                      <w:proofErr w:type="spellEnd"/>
                      <w:r w:rsidR="00776628" w:rsidRPr="00776628">
                        <w:rPr>
                          <w:rFonts w:ascii="Arial" w:hAnsi="Arial" w:cs="Arial"/>
                          <w:sz w:val="18"/>
                          <w:szCs w:val="18"/>
                        </w:rPr>
                        <w:t>.</w:t>
                      </w:r>
                      <w:r w:rsidR="00776628">
                        <w:rPr>
                          <w:rFonts w:ascii="Arial" w:hAnsi="Arial" w:cs="Arial"/>
                          <w:sz w:val="18"/>
                          <w:szCs w:val="18"/>
                        </w:rPr>
                        <w:t xml:space="preserve"> </w:t>
                      </w:r>
                      <w:r w:rsidR="00776628" w:rsidRPr="00776628">
                        <w:rPr>
                          <w:rFonts w:ascii="Arial" w:hAnsi="Arial" w:cs="Arial"/>
                          <w:b/>
                          <w:bCs/>
                          <w:sz w:val="18"/>
                          <w:szCs w:val="18"/>
                        </w:rPr>
                        <w:t>B, C</w:t>
                      </w:r>
                      <w:r w:rsidR="00776628" w:rsidRPr="00776628">
                        <w:rPr>
                          <w:rFonts w:ascii="Arial" w:hAnsi="Arial" w:cs="Arial"/>
                          <w:sz w:val="18"/>
                          <w:szCs w:val="18"/>
                        </w:rPr>
                        <w:t xml:space="preserve">. Images of CS </w:t>
                      </w:r>
                      <w:proofErr w:type="spellStart"/>
                      <w:r w:rsidR="00776628" w:rsidRPr="00776628">
                        <w:rPr>
                          <w:rFonts w:ascii="Arial" w:hAnsi="Arial" w:cs="Arial"/>
                          <w:sz w:val="18"/>
                          <w:szCs w:val="18"/>
                        </w:rPr>
                        <w:t>assembloids</w:t>
                      </w:r>
                      <w:proofErr w:type="spellEnd"/>
                      <w:r w:rsidR="00776628" w:rsidRPr="00776628">
                        <w:rPr>
                          <w:rFonts w:ascii="Arial" w:hAnsi="Arial" w:cs="Arial"/>
                          <w:sz w:val="18"/>
                          <w:szCs w:val="18"/>
                        </w:rPr>
                        <w:t xml:space="preserve"> under bright-field (</w:t>
                      </w:r>
                      <w:r w:rsidR="00776628" w:rsidRPr="00776628">
                        <w:rPr>
                          <w:rFonts w:ascii="Arial" w:hAnsi="Arial" w:cs="Arial"/>
                          <w:b/>
                          <w:bCs/>
                          <w:sz w:val="18"/>
                          <w:szCs w:val="18"/>
                        </w:rPr>
                        <w:t>B</w:t>
                      </w:r>
                      <w:r w:rsidR="00776628" w:rsidRPr="00776628">
                        <w:rPr>
                          <w:rFonts w:ascii="Arial" w:hAnsi="Arial" w:cs="Arial"/>
                          <w:sz w:val="18"/>
                          <w:szCs w:val="18"/>
                        </w:rPr>
                        <w:t>) and fluorescence (</w:t>
                      </w:r>
                      <w:r w:rsidR="00776628" w:rsidRPr="00776628">
                        <w:rPr>
                          <w:rFonts w:ascii="Arial" w:hAnsi="Arial" w:cs="Arial"/>
                          <w:b/>
                          <w:bCs/>
                          <w:sz w:val="18"/>
                          <w:szCs w:val="18"/>
                        </w:rPr>
                        <w:t>C</w:t>
                      </w:r>
                      <w:r w:rsidR="00776628" w:rsidRPr="00776628">
                        <w:rPr>
                          <w:rFonts w:ascii="Arial" w:hAnsi="Arial" w:cs="Arial"/>
                          <w:sz w:val="18"/>
                          <w:szCs w:val="18"/>
                        </w:rPr>
                        <w:t>) microscopy.</w:t>
                      </w:r>
                      <w:r w:rsidR="00776628">
                        <w:rPr>
                          <w:rFonts w:ascii="Arial" w:hAnsi="Arial" w:cs="Arial"/>
                          <w:sz w:val="18"/>
                          <w:szCs w:val="18"/>
                        </w:rPr>
                        <w:t xml:space="preserve"> </w:t>
                      </w:r>
                      <w:r w:rsidR="00776628" w:rsidRPr="00776628">
                        <w:rPr>
                          <w:rFonts w:ascii="Arial" w:hAnsi="Arial" w:cs="Arial"/>
                          <w:b/>
                          <w:bCs/>
                          <w:sz w:val="18"/>
                          <w:szCs w:val="18"/>
                        </w:rPr>
                        <w:t>D</w:t>
                      </w:r>
                      <w:r w:rsidR="00776628" w:rsidRPr="00776628">
                        <w:rPr>
                          <w:rFonts w:ascii="Arial" w:hAnsi="Arial" w:cs="Arial"/>
                          <w:sz w:val="18"/>
                          <w:szCs w:val="18"/>
                        </w:rPr>
                        <w:t xml:space="preserve">. Schematic of labeling strategy for projected and non-projected neurons in </w:t>
                      </w:r>
                      <w:r w:rsidR="00650B68">
                        <w:rPr>
                          <w:rFonts w:ascii="Arial" w:hAnsi="Arial" w:cs="Arial"/>
                          <w:sz w:val="18"/>
                          <w:szCs w:val="18"/>
                        </w:rPr>
                        <w:t>CS</w:t>
                      </w:r>
                      <w:r w:rsidR="00776628" w:rsidRPr="00776628">
                        <w:rPr>
                          <w:rFonts w:ascii="Arial" w:hAnsi="Arial" w:cs="Arial"/>
                          <w:sz w:val="18"/>
                          <w:szCs w:val="18"/>
                        </w:rPr>
                        <w:t xml:space="preserve"> </w:t>
                      </w:r>
                      <w:proofErr w:type="spellStart"/>
                      <w:r w:rsidR="00776628" w:rsidRPr="00776628">
                        <w:rPr>
                          <w:rFonts w:ascii="Arial" w:hAnsi="Arial" w:cs="Arial"/>
                          <w:sz w:val="18"/>
                          <w:szCs w:val="18"/>
                        </w:rPr>
                        <w:t>assembloids</w:t>
                      </w:r>
                      <w:proofErr w:type="spellEnd"/>
                      <w:r w:rsidR="00776628" w:rsidRPr="00776628">
                        <w:rPr>
                          <w:rFonts w:ascii="Arial" w:hAnsi="Arial" w:cs="Arial"/>
                          <w:sz w:val="18"/>
                          <w:szCs w:val="18"/>
                        </w:rPr>
                        <w:t xml:space="preserve">. Projected neurons are labeled with </w:t>
                      </w:r>
                      <w:proofErr w:type="spellStart"/>
                      <w:r w:rsidR="00776628" w:rsidRPr="00776628">
                        <w:rPr>
                          <w:rFonts w:ascii="Arial" w:hAnsi="Arial" w:cs="Arial"/>
                          <w:sz w:val="18"/>
                          <w:szCs w:val="18"/>
                        </w:rPr>
                        <w:t>mScarlet</w:t>
                      </w:r>
                      <w:proofErr w:type="spellEnd"/>
                      <w:r w:rsidR="00650B68">
                        <w:rPr>
                          <w:rFonts w:ascii="Arial" w:hAnsi="Arial" w:cs="Arial"/>
                          <w:sz w:val="18"/>
                          <w:szCs w:val="18"/>
                        </w:rPr>
                        <w:t xml:space="preserve"> (red)</w:t>
                      </w:r>
                      <w:r w:rsidR="00776628" w:rsidRPr="00776628">
                        <w:rPr>
                          <w:rFonts w:ascii="Arial" w:hAnsi="Arial" w:cs="Arial"/>
                          <w:sz w:val="18"/>
                          <w:szCs w:val="18"/>
                        </w:rPr>
                        <w:t>, and non-projected neurons with EGFP</w:t>
                      </w:r>
                      <w:r w:rsidR="00650B68">
                        <w:rPr>
                          <w:rFonts w:ascii="Arial" w:hAnsi="Arial" w:cs="Arial"/>
                          <w:sz w:val="18"/>
                          <w:szCs w:val="18"/>
                        </w:rPr>
                        <w:t xml:space="preserve"> (green)</w:t>
                      </w:r>
                      <w:r w:rsidR="00776628" w:rsidRPr="00776628">
                        <w:rPr>
                          <w:rFonts w:ascii="Arial" w:hAnsi="Arial" w:cs="Arial"/>
                          <w:sz w:val="18"/>
                          <w:szCs w:val="18"/>
                        </w:rPr>
                        <w:t xml:space="preserve"> in </w:t>
                      </w:r>
                      <w:proofErr w:type="spellStart"/>
                      <w:r w:rsidR="00776628" w:rsidRPr="00776628">
                        <w:rPr>
                          <w:rFonts w:ascii="Arial" w:hAnsi="Arial" w:cs="Arial"/>
                          <w:sz w:val="18"/>
                          <w:szCs w:val="18"/>
                        </w:rPr>
                        <w:t>hStrS</w:t>
                      </w:r>
                      <w:proofErr w:type="spellEnd"/>
                      <w:r w:rsidR="00776628" w:rsidRPr="00776628">
                        <w:rPr>
                          <w:rFonts w:ascii="Arial" w:hAnsi="Arial" w:cs="Arial"/>
                          <w:sz w:val="18"/>
                          <w:szCs w:val="18"/>
                        </w:rPr>
                        <w:t>.</w:t>
                      </w:r>
                      <w:r w:rsidR="00776628">
                        <w:rPr>
                          <w:rFonts w:ascii="Arial" w:hAnsi="Arial" w:cs="Arial"/>
                          <w:sz w:val="18"/>
                          <w:szCs w:val="18"/>
                        </w:rPr>
                        <w:t xml:space="preserve"> </w:t>
                      </w:r>
                      <w:r w:rsidR="00776628" w:rsidRPr="00776628">
                        <w:rPr>
                          <w:rFonts w:ascii="Arial" w:hAnsi="Arial" w:cs="Arial"/>
                          <w:b/>
                          <w:bCs/>
                          <w:sz w:val="18"/>
                          <w:szCs w:val="18"/>
                        </w:rPr>
                        <w:t>E</w:t>
                      </w:r>
                      <w:r w:rsidR="00776628" w:rsidRPr="00776628">
                        <w:rPr>
                          <w:rFonts w:ascii="Arial" w:hAnsi="Arial" w:cs="Arial"/>
                          <w:sz w:val="18"/>
                          <w:szCs w:val="18"/>
                        </w:rPr>
                        <w:t xml:space="preserve">. </w:t>
                      </w:r>
                      <w:r w:rsidR="00650B68">
                        <w:rPr>
                          <w:rFonts w:ascii="Arial" w:hAnsi="Arial" w:cs="Arial"/>
                          <w:sz w:val="18"/>
                          <w:szCs w:val="18"/>
                        </w:rPr>
                        <w:t>P</w:t>
                      </w:r>
                      <w:r w:rsidR="00776628" w:rsidRPr="00776628">
                        <w:rPr>
                          <w:rFonts w:ascii="Arial" w:hAnsi="Arial" w:cs="Arial"/>
                          <w:sz w:val="18"/>
                          <w:szCs w:val="18"/>
                        </w:rPr>
                        <w:t>rojected (</w:t>
                      </w:r>
                      <w:r w:rsidR="003079E8">
                        <w:rPr>
                          <w:rFonts w:ascii="Arial" w:hAnsi="Arial" w:cs="Arial"/>
                          <w:sz w:val="18"/>
                          <w:szCs w:val="18"/>
                        </w:rPr>
                        <w:t>red</w:t>
                      </w:r>
                      <w:r w:rsidR="00776628" w:rsidRPr="00776628">
                        <w:rPr>
                          <w:rFonts w:ascii="Arial" w:hAnsi="Arial" w:cs="Arial"/>
                          <w:sz w:val="18"/>
                          <w:szCs w:val="18"/>
                        </w:rPr>
                        <w:t>) and non-projected (</w:t>
                      </w:r>
                      <w:r w:rsidR="003079E8">
                        <w:rPr>
                          <w:rFonts w:ascii="Arial" w:hAnsi="Arial" w:cs="Arial"/>
                          <w:sz w:val="18"/>
                          <w:szCs w:val="18"/>
                        </w:rPr>
                        <w:t>green</w:t>
                      </w:r>
                      <w:r w:rsidR="00776628" w:rsidRPr="00776628">
                        <w:rPr>
                          <w:rFonts w:ascii="Arial" w:hAnsi="Arial" w:cs="Arial"/>
                          <w:sz w:val="18"/>
                          <w:szCs w:val="18"/>
                        </w:rPr>
                        <w:t>) neurons and their spines (</w:t>
                      </w:r>
                      <w:r w:rsidR="00776628" w:rsidRPr="00776628">
                        <w:rPr>
                          <w:rFonts w:ascii="Arial" w:hAnsi="Arial" w:cs="Arial"/>
                          <w:b/>
                          <w:bCs/>
                          <w:sz w:val="18"/>
                          <w:szCs w:val="18"/>
                        </w:rPr>
                        <w:t>F</w:t>
                      </w:r>
                      <w:r w:rsidR="00776628" w:rsidRPr="00776628">
                        <w:rPr>
                          <w:rFonts w:ascii="Arial" w:hAnsi="Arial" w:cs="Arial"/>
                          <w:sz w:val="18"/>
                          <w:szCs w:val="18"/>
                        </w:rPr>
                        <w:t xml:space="preserve">) in CS </w:t>
                      </w:r>
                      <w:proofErr w:type="spellStart"/>
                      <w:r w:rsidR="00776628" w:rsidRPr="00776628">
                        <w:rPr>
                          <w:rFonts w:ascii="Arial" w:hAnsi="Arial" w:cs="Arial"/>
                          <w:sz w:val="18"/>
                          <w:szCs w:val="18"/>
                        </w:rPr>
                        <w:t>assembloids</w:t>
                      </w:r>
                      <w:proofErr w:type="spellEnd"/>
                      <w:r w:rsidR="00776628" w:rsidRPr="00776628">
                        <w:rPr>
                          <w:rFonts w:ascii="Arial" w:hAnsi="Arial" w:cs="Arial"/>
                          <w:sz w:val="18"/>
                          <w:szCs w:val="18"/>
                        </w:rPr>
                        <w:t>.</w:t>
                      </w:r>
                      <w:r w:rsidR="00776628">
                        <w:rPr>
                          <w:rFonts w:ascii="Arial" w:hAnsi="Arial" w:cs="Arial"/>
                          <w:sz w:val="18"/>
                          <w:szCs w:val="18"/>
                        </w:rPr>
                        <w:t xml:space="preserve"> </w:t>
                      </w:r>
                      <w:r w:rsidR="00776628" w:rsidRPr="00776628">
                        <w:rPr>
                          <w:rFonts w:ascii="Arial" w:hAnsi="Arial" w:cs="Arial"/>
                          <w:b/>
                          <w:bCs/>
                          <w:sz w:val="18"/>
                          <w:szCs w:val="18"/>
                        </w:rPr>
                        <w:t>G, H</w:t>
                      </w:r>
                      <w:r w:rsidR="00776628" w:rsidRPr="00776628">
                        <w:rPr>
                          <w:rFonts w:ascii="Arial" w:hAnsi="Arial" w:cs="Arial"/>
                          <w:sz w:val="18"/>
                          <w:szCs w:val="18"/>
                        </w:rPr>
                        <w:t xml:space="preserve">. Statistical analysis of </w:t>
                      </w:r>
                      <w:r w:rsidR="00776628">
                        <w:rPr>
                          <w:rFonts w:ascii="Arial" w:hAnsi="Arial" w:cs="Arial"/>
                          <w:sz w:val="18"/>
                          <w:szCs w:val="18"/>
                        </w:rPr>
                        <w:t xml:space="preserve">increased </w:t>
                      </w:r>
                      <w:r w:rsidR="00776628" w:rsidRPr="00776628">
                        <w:rPr>
                          <w:rFonts w:ascii="Arial" w:hAnsi="Arial" w:cs="Arial"/>
                          <w:sz w:val="18"/>
                          <w:szCs w:val="18"/>
                        </w:rPr>
                        <w:t>total spine density and spine density across spine types</w:t>
                      </w:r>
                      <w:r w:rsidR="00776628">
                        <w:rPr>
                          <w:rFonts w:ascii="Arial" w:hAnsi="Arial" w:cs="Arial"/>
                          <w:sz w:val="18"/>
                          <w:szCs w:val="18"/>
                        </w:rPr>
                        <w:t xml:space="preserve">. </w:t>
                      </w:r>
                      <w:r w:rsidR="00EF7E2A" w:rsidRPr="00776628">
                        <w:rPr>
                          <w:rFonts w:ascii="Arial" w:hAnsi="Arial" w:cs="Arial"/>
                          <w:b/>
                          <w:bCs/>
                          <w:sz w:val="18"/>
                          <w:szCs w:val="18"/>
                        </w:rPr>
                        <w:t>I</w:t>
                      </w:r>
                      <w:r w:rsidR="00776628" w:rsidRPr="00776628">
                        <w:rPr>
                          <w:rFonts w:ascii="Arial" w:hAnsi="Arial" w:cs="Arial"/>
                          <w:b/>
                          <w:bCs/>
                          <w:sz w:val="18"/>
                          <w:szCs w:val="18"/>
                        </w:rPr>
                        <w:t>-L</w:t>
                      </w:r>
                      <w:r w:rsidR="00776628">
                        <w:rPr>
                          <w:rFonts w:ascii="Arial" w:hAnsi="Arial" w:cs="Arial"/>
                          <w:sz w:val="18"/>
                          <w:szCs w:val="18"/>
                        </w:rPr>
                        <w:t>.</w:t>
                      </w:r>
                      <w:r w:rsidR="00EF7E2A">
                        <w:rPr>
                          <w:rFonts w:ascii="Arial" w:hAnsi="Arial" w:cs="Arial"/>
                          <w:sz w:val="18"/>
                          <w:szCs w:val="18"/>
                        </w:rPr>
                        <w:t xml:space="preserve"> </w:t>
                      </w:r>
                      <w:r w:rsidR="00EF7E2A" w:rsidRPr="00AD70E9">
                        <w:rPr>
                          <w:rFonts w:ascii="Arial" w:hAnsi="Arial" w:cs="Arial"/>
                          <w:sz w:val="18"/>
                          <w:szCs w:val="18"/>
                        </w:rPr>
                        <w:t>Schematic</w:t>
                      </w:r>
                      <w:r w:rsidR="00EF7E2A">
                        <w:rPr>
                          <w:rFonts w:ascii="Arial" w:hAnsi="Arial" w:cs="Arial"/>
                          <w:sz w:val="18"/>
                          <w:szCs w:val="18"/>
                        </w:rPr>
                        <w:t xml:space="preserve">, representative recording, </w:t>
                      </w:r>
                      <w:r w:rsidR="00776628">
                        <w:rPr>
                          <w:rFonts w:ascii="Arial" w:hAnsi="Arial" w:cs="Arial"/>
                          <w:sz w:val="18"/>
                          <w:szCs w:val="18"/>
                        </w:rPr>
                        <w:t xml:space="preserve">and </w:t>
                      </w:r>
                      <w:r w:rsidR="00650B68">
                        <w:rPr>
                          <w:rFonts w:ascii="Arial" w:hAnsi="Arial" w:cs="Arial"/>
                          <w:sz w:val="18"/>
                          <w:szCs w:val="18"/>
                        </w:rPr>
                        <w:t>summary</w:t>
                      </w:r>
                      <w:r w:rsidR="00EF7E2A" w:rsidRPr="00AD70E9">
                        <w:rPr>
                          <w:rFonts w:ascii="Arial" w:hAnsi="Arial" w:cs="Arial"/>
                          <w:sz w:val="18"/>
                          <w:szCs w:val="18"/>
                        </w:rPr>
                        <w:t xml:space="preserve"> of</w:t>
                      </w:r>
                      <w:r w:rsidR="00EF7E2A">
                        <w:rPr>
                          <w:rFonts w:ascii="Arial" w:hAnsi="Arial" w:cs="Arial"/>
                          <w:sz w:val="18"/>
                          <w:szCs w:val="18"/>
                        </w:rPr>
                        <w:t xml:space="preserve"> </w:t>
                      </w:r>
                      <w:r w:rsidR="00650B68">
                        <w:rPr>
                          <w:rFonts w:ascii="Arial" w:hAnsi="Arial" w:cs="Arial"/>
                          <w:sz w:val="18"/>
                          <w:szCs w:val="18"/>
                        </w:rPr>
                        <w:t xml:space="preserve">increased </w:t>
                      </w:r>
                      <w:proofErr w:type="spellStart"/>
                      <w:r w:rsidR="00EF7E2A">
                        <w:rPr>
                          <w:rFonts w:ascii="Arial" w:hAnsi="Arial" w:cs="Arial"/>
                          <w:sz w:val="18"/>
                          <w:szCs w:val="18"/>
                        </w:rPr>
                        <w:t>sEPSC</w:t>
                      </w:r>
                      <w:proofErr w:type="spellEnd"/>
                      <w:r w:rsidR="00650B68">
                        <w:rPr>
                          <w:rFonts w:ascii="Arial" w:hAnsi="Arial" w:cs="Arial"/>
                          <w:sz w:val="18"/>
                          <w:szCs w:val="18"/>
                        </w:rPr>
                        <w:t xml:space="preserve"> </w:t>
                      </w:r>
                      <w:r w:rsidR="00EF7E2A">
                        <w:rPr>
                          <w:rFonts w:ascii="Arial" w:hAnsi="Arial" w:cs="Arial"/>
                          <w:sz w:val="18"/>
                          <w:szCs w:val="18"/>
                        </w:rPr>
                        <w:t xml:space="preserve">in </w:t>
                      </w:r>
                      <w:proofErr w:type="spellStart"/>
                      <w:r w:rsidR="00EF7E2A">
                        <w:rPr>
                          <w:rFonts w:ascii="Arial" w:hAnsi="Arial" w:cs="Arial"/>
                          <w:sz w:val="18"/>
                          <w:szCs w:val="18"/>
                        </w:rPr>
                        <w:t>assembloid</w:t>
                      </w:r>
                      <w:r w:rsidR="00776628">
                        <w:rPr>
                          <w:rFonts w:ascii="Arial" w:hAnsi="Arial" w:cs="Arial"/>
                          <w:sz w:val="18"/>
                          <w:szCs w:val="18"/>
                        </w:rPr>
                        <w:t>s</w:t>
                      </w:r>
                      <w:proofErr w:type="spellEnd"/>
                      <w:r w:rsidR="00776628">
                        <w:rPr>
                          <w:rFonts w:ascii="Arial" w:hAnsi="Arial" w:cs="Arial"/>
                          <w:sz w:val="18"/>
                          <w:szCs w:val="18"/>
                        </w:rPr>
                        <w:t>.</w:t>
                      </w:r>
                      <w:r w:rsidR="0058133B">
                        <w:rPr>
                          <w:rFonts w:ascii="Arial" w:hAnsi="Arial" w:cs="Arial"/>
                          <w:sz w:val="18"/>
                          <w:szCs w:val="18"/>
                        </w:rPr>
                        <w:t xml:space="preserve"> </w:t>
                      </w:r>
                      <w:r w:rsidR="00C65074" w:rsidRPr="00C53927">
                        <w:rPr>
                          <w:rFonts w:ascii="Arial" w:hAnsi="Arial" w:cs="Arial"/>
                          <w:sz w:val="18"/>
                          <w:szCs w:val="18"/>
                        </w:rPr>
                        <w:t>*</w:t>
                      </w:r>
                      <w:r w:rsidR="00C65074">
                        <w:rPr>
                          <w:rFonts w:ascii="Arial" w:hAnsi="Arial" w:cs="Arial"/>
                          <w:sz w:val="18"/>
                          <w:szCs w:val="18"/>
                        </w:rPr>
                        <w:t>*</w:t>
                      </w:r>
                      <w:r w:rsidR="00C65074" w:rsidRPr="00C53927">
                        <w:rPr>
                          <w:rFonts w:ascii="Arial" w:hAnsi="Arial" w:cs="Arial"/>
                          <w:sz w:val="18"/>
                          <w:szCs w:val="18"/>
                        </w:rPr>
                        <w:t>**, p&lt;0.0</w:t>
                      </w:r>
                      <w:r w:rsidR="00C65074">
                        <w:rPr>
                          <w:rFonts w:ascii="Arial" w:hAnsi="Arial" w:cs="Arial"/>
                          <w:sz w:val="18"/>
                          <w:szCs w:val="18"/>
                        </w:rPr>
                        <w:t>0</w:t>
                      </w:r>
                      <w:r w:rsidR="00C65074" w:rsidRPr="00C53927">
                        <w:rPr>
                          <w:rFonts w:ascii="Arial" w:hAnsi="Arial" w:cs="Arial"/>
                          <w:sz w:val="18"/>
                          <w:szCs w:val="18"/>
                        </w:rPr>
                        <w:t xml:space="preserve">01. </w:t>
                      </w:r>
                      <w:r w:rsidR="00C65074" w:rsidRPr="00AD70E9">
                        <w:rPr>
                          <w:rFonts w:ascii="Arial" w:hAnsi="Arial" w:cs="Arial"/>
                          <w:sz w:val="18"/>
                          <w:szCs w:val="18"/>
                        </w:rPr>
                        <w:t xml:space="preserve">Data </w:t>
                      </w:r>
                      <w:r w:rsidR="0058133B">
                        <w:rPr>
                          <w:rFonts w:ascii="Arial" w:hAnsi="Arial" w:cs="Arial"/>
                          <w:sz w:val="18"/>
                          <w:szCs w:val="18"/>
                        </w:rPr>
                        <w:t>shown</w:t>
                      </w:r>
                      <w:r w:rsidR="00C65074" w:rsidRPr="00AD70E9">
                        <w:rPr>
                          <w:rFonts w:ascii="Arial" w:hAnsi="Arial" w:cs="Arial"/>
                          <w:sz w:val="18"/>
                          <w:szCs w:val="18"/>
                        </w:rPr>
                        <w:t xml:space="preserve"> as</w:t>
                      </w:r>
                      <w:r w:rsidR="00C65074">
                        <w:rPr>
                          <w:rFonts w:ascii="Arial" w:hAnsi="Arial" w:cs="Arial"/>
                          <w:sz w:val="18"/>
                          <w:szCs w:val="18"/>
                        </w:rPr>
                        <w:t xml:space="preserve"> </w:t>
                      </w:r>
                      <w:r w:rsidR="00C65074" w:rsidRPr="00C53927">
                        <w:rPr>
                          <w:rFonts w:ascii="Arial" w:hAnsi="Arial" w:cs="Arial"/>
                          <w:sz w:val="18"/>
                          <w:szCs w:val="18"/>
                        </w:rPr>
                        <w:t xml:space="preserve">means ± SEM. </w:t>
                      </w:r>
                      <w:r w:rsidR="00C65074">
                        <w:rPr>
                          <w:rFonts w:ascii="Arial" w:hAnsi="Arial" w:cs="Arial"/>
                          <w:sz w:val="18"/>
                          <w:szCs w:val="18"/>
                        </w:rPr>
                        <w:t>(</w:t>
                      </w:r>
                      <w:r w:rsidR="004F6B53" w:rsidRPr="004F6B53">
                        <w:rPr>
                          <w:rFonts w:ascii="Arial" w:hAnsi="Arial" w:cs="Arial"/>
                          <w:b/>
                          <w:bCs/>
                          <w:sz w:val="18"/>
                          <w:szCs w:val="18"/>
                        </w:rPr>
                        <w:t>I-L, new p</w:t>
                      </w:r>
                      <w:r w:rsidR="00C65074" w:rsidRPr="004F6B53">
                        <w:rPr>
                          <w:rFonts w:ascii="Arial" w:hAnsi="Arial" w:cs="Arial"/>
                          <w:b/>
                          <w:bCs/>
                          <w:sz w:val="18"/>
                          <w:szCs w:val="18"/>
                        </w:rPr>
                        <w:t>reliminary data</w:t>
                      </w:r>
                      <w:r w:rsidR="00C65074">
                        <w:rPr>
                          <w:rFonts w:ascii="Arial" w:hAnsi="Arial" w:cs="Arial"/>
                          <w:sz w:val="18"/>
                          <w:szCs w:val="18"/>
                        </w:rPr>
                        <w:t>)</w:t>
                      </w:r>
                    </w:p>
                  </w:txbxContent>
                </v:textbox>
                <w10:wrap type="tight" anchorx="margin" anchory="margin"/>
              </v:shape>
            </w:pict>
          </mc:Fallback>
        </mc:AlternateContent>
      </w:r>
      <w:r>
        <w:t xml:space="preserve">Gephyrin). </w:t>
      </w:r>
      <w:del w:id="21" w:author="Craig, Bruce A." w:date="2024-11-06T15:15:00Z" w16du:dateUtc="2024-11-06T20:15:00Z">
        <w:r w:rsidDel="00DE0C70">
          <w:delText xml:space="preserve">Each group includes </w:delText>
        </w:r>
        <w:r w:rsidR="00C12D7D" w:rsidDel="00DE0C70">
          <w:rPr>
            <w:rFonts w:eastAsiaTheme="minorEastAsia" w:hint="eastAsia"/>
            <w:lang w:eastAsia="zh-CN"/>
          </w:rPr>
          <w:delText>at least 8</w:delText>
        </w:r>
        <w:r w:rsidDel="00DE0C70">
          <w:delText xml:space="preserve"> organoids.</w:delText>
        </w:r>
      </w:del>
    </w:p>
    <w:p w14:paraId="70E1D33A" w14:textId="2735FEBC" w:rsidR="006951F6" w:rsidRPr="00446129" w:rsidRDefault="00705564" w:rsidP="0035415C">
      <w:pPr>
        <w:jc w:val="both"/>
      </w:pPr>
      <w:r w:rsidRPr="00446129">
        <w:rPr>
          <w:b/>
          <w:u w:val="single"/>
        </w:rPr>
        <w:t>Anticipated results</w:t>
      </w:r>
      <w:r w:rsidRPr="00446129">
        <w:rPr>
          <w:b/>
        </w:rPr>
        <w:t xml:space="preserve">: </w:t>
      </w:r>
      <w:r w:rsidR="003E5FDD">
        <w:rPr>
          <w:rFonts w:eastAsiaTheme="minorEastAsia" w:hint="eastAsia"/>
          <w:b/>
          <w:bCs/>
          <w:lang w:eastAsia="zh-CN"/>
        </w:rPr>
        <w:t>1</w:t>
      </w:r>
      <w:r w:rsidR="005816ED" w:rsidRPr="005816ED">
        <w:rPr>
          <w:b/>
          <w:bCs/>
        </w:rPr>
        <w:t>)</w:t>
      </w:r>
      <w:r w:rsidR="005816ED">
        <w:t xml:space="preserve"> </w:t>
      </w:r>
      <w:r w:rsidR="008251D4" w:rsidRPr="00446129">
        <w:t xml:space="preserve">In line with previous </w:t>
      </w:r>
      <w:proofErr w:type="spellStart"/>
      <w:r w:rsidR="008251D4" w:rsidRPr="00446129">
        <w:t>h</w:t>
      </w:r>
      <w:r w:rsidR="008251D4">
        <w:t>Str</w:t>
      </w:r>
      <w:r w:rsidR="008251D4" w:rsidRPr="00446129">
        <w:t>S</w:t>
      </w:r>
      <w:proofErr w:type="spellEnd"/>
      <w:r w:rsidR="008251D4">
        <w:t xml:space="preserve"> data, I a</w:t>
      </w:r>
      <w:r w:rsidR="005816ED">
        <w:t xml:space="preserve">nticipate increased intrinsic excitability of principal neurons in </w:t>
      </w:r>
      <w:proofErr w:type="spellStart"/>
      <w:r w:rsidR="005816ED">
        <w:t>hCS</w:t>
      </w:r>
      <w:proofErr w:type="spellEnd"/>
      <w:r w:rsidR="005816ED">
        <w:t xml:space="preserve">, including depolarized </w:t>
      </w:r>
      <w:r w:rsidR="008F489E">
        <w:t>resting membrane potential (</w:t>
      </w:r>
      <w:r w:rsidR="005816ED">
        <w:t>RMP</w:t>
      </w:r>
      <w:r w:rsidR="008F489E">
        <w:t>)</w:t>
      </w:r>
      <w:r w:rsidR="00C64E33">
        <w:t>,</w:t>
      </w:r>
      <w:r w:rsidR="005816ED">
        <w:t xml:space="preserve"> higher input resistance</w:t>
      </w:r>
      <w:r w:rsidR="008F489E">
        <w:t>, and reduced amplitude</w:t>
      </w:r>
      <w:r w:rsidR="005816ED">
        <w:t xml:space="preserve">. </w:t>
      </w:r>
      <w:r w:rsidR="003E5FDD">
        <w:rPr>
          <w:rFonts w:eastAsiaTheme="minorEastAsia" w:hint="eastAsia"/>
          <w:b/>
          <w:lang w:eastAsia="zh-CN"/>
        </w:rPr>
        <w:t>2</w:t>
      </w:r>
      <w:r w:rsidR="00DE22A0" w:rsidRPr="00446129">
        <w:rPr>
          <w:b/>
        </w:rPr>
        <w:t>)</w:t>
      </w:r>
      <w:r w:rsidRPr="00446129">
        <w:t xml:space="preserve"> </w:t>
      </w:r>
      <w:r w:rsidR="00F107CB">
        <w:t>I</w:t>
      </w:r>
      <w:r w:rsidR="00BB02CE" w:rsidRPr="00446129">
        <w:t>ncrease</w:t>
      </w:r>
      <w:r w:rsidR="0052282C" w:rsidRPr="00446129">
        <w:t>d</w:t>
      </w:r>
      <w:r w:rsidR="00BB02CE" w:rsidRPr="00446129">
        <w:t xml:space="preserve"> </w:t>
      </w:r>
      <w:r w:rsidR="0052282C" w:rsidRPr="00446129">
        <w:t xml:space="preserve">overall </w:t>
      </w:r>
      <w:r w:rsidR="00BB02CE" w:rsidRPr="00446129">
        <w:t xml:space="preserve">neural </w:t>
      </w:r>
      <w:r w:rsidR="008251D4" w:rsidRPr="008251D4">
        <w:t xml:space="preserve">firing rate, synchrony index, and bursting frequency </w:t>
      </w:r>
      <w:r w:rsidR="0052282C" w:rsidRPr="00446129">
        <w:t xml:space="preserve">are </w:t>
      </w:r>
      <w:r w:rsidR="00BB02CE" w:rsidRPr="00446129">
        <w:t xml:space="preserve">anticipated </w:t>
      </w:r>
      <w:r w:rsidR="00205E02" w:rsidRPr="00446129">
        <w:t xml:space="preserve">in </w:t>
      </w:r>
      <w:proofErr w:type="spellStart"/>
      <w:r w:rsidR="00205E02" w:rsidRPr="00446129">
        <w:t>hCS</w:t>
      </w:r>
      <w:proofErr w:type="spellEnd"/>
      <w:r w:rsidR="00205E02" w:rsidRPr="00446129">
        <w:t xml:space="preserve"> </w:t>
      </w:r>
      <w:r w:rsidR="00F107CB">
        <w:t xml:space="preserve">and </w:t>
      </w:r>
      <w:proofErr w:type="spellStart"/>
      <w:r w:rsidR="00F107CB" w:rsidRPr="00446129">
        <w:t>h</w:t>
      </w:r>
      <w:r w:rsidR="00F107CB">
        <w:t>Sr</w:t>
      </w:r>
      <w:r w:rsidR="00F107CB" w:rsidRPr="00446129">
        <w:t>S</w:t>
      </w:r>
      <w:proofErr w:type="spellEnd"/>
      <w:r w:rsidR="00F107CB" w:rsidRPr="00446129">
        <w:t xml:space="preserve"> </w:t>
      </w:r>
      <w:r w:rsidR="00205E02" w:rsidRPr="00446129">
        <w:t xml:space="preserve">with </w:t>
      </w:r>
      <w:r w:rsidR="00205E02" w:rsidRPr="00446129">
        <w:rPr>
          <w:i/>
          <w:iCs/>
        </w:rPr>
        <w:t>SCN2A</w:t>
      </w:r>
      <w:r w:rsidR="00205E02" w:rsidRPr="00446129">
        <w:t xml:space="preserve"> deficiency</w:t>
      </w:r>
      <w:r w:rsidRPr="00446129">
        <w:t>.</w:t>
      </w:r>
      <w:r w:rsidR="0013030B" w:rsidRPr="00446129">
        <w:t xml:space="preserve"> </w:t>
      </w:r>
      <w:r w:rsidR="003E5FDD">
        <w:rPr>
          <w:rFonts w:eastAsiaTheme="minorEastAsia" w:hint="eastAsia"/>
          <w:b/>
          <w:lang w:eastAsia="zh-CN"/>
        </w:rPr>
        <w:t>3</w:t>
      </w:r>
      <w:r w:rsidR="003E5FDD" w:rsidRPr="00446129">
        <w:rPr>
          <w:b/>
        </w:rPr>
        <w:t>)</w:t>
      </w:r>
      <w:r w:rsidR="003E5FDD" w:rsidRPr="00446129">
        <w:t xml:space="preserve"> </w:t>
      </w:r>
      <w:r w:rsidR="003E5FDD">
        <w:t xml:space="preserve">Expect shorter AIS length in </w:t>
      </w:r>
      <w:proofErr w:type="spellStart"/>
      <w:r w:rsidR="003E5FDD">
        <w:t>hCS</w:t>
      </w:r>
      <w:proofErr w:type="spellEnd"/>
      <w:r w:rsidR="003E5FDD">
        <w:t xml:space="preserve">, consistent with my </w:t>
      </w:r>
      <w:proofErr w:type="spellStart"/>
      <w:r w:rsidR="003E5FDD">
        <w:t>hStrS</w:t>
      </w:r>
      <w:proofErr w:type="spellEnd"/>
      <w:r w:rsidR="003E5FDD">
        <w:t xml:space="preserve"> findings and AIS length's correlation with sodium conductance</w:t>
      </w:r>
      <w:r w:rsidR="003E5FDD" w:rsidRPr="00F107CB">
        <w:fldChar w:fldCharType="begin">
          <w:fldData xml:space="preserve">PEVuZE5vdGU+PENpdGU+PEF1dGhvcj5IYXJsZXk8L0F1dGhvcj48WWVhcj4yMDIzPC9ZZWFyPjxS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=
</w:fldData>
        </w:fldChar>
      </w:r>
      <w:r w:rsidR="00B66A14">
        <w:instrText xml:space="preserve"> ADDIN EN.CITE </w:instrText>
      </w:r>
      <w:r w:rsidR="00B66A14">
        <w:fldChar w:fldCharType="begin">
          <w:fldData xml:space="preserve">PEVuZE5vdGU+PENpdGU+PEF1dGhvcj5IYXJsZXk8L0F1dGhvcj48WWVhcj4yMDIzPC9ZZWFyPjxS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=
</w:fldData>
        </w:fldChar>
      </w:r>
      <w:r w:rsidR="00B66A14">
        <w:instrText xml:space="preserve"> ADDIN EN.CITE.DATA </w:instrText>
      </w:r>
      <w:r w:rsidR="00B66A14">
        <w:fldChar w:fldCharType="end"/>
      </w:r>
      <w:r w:rsidR="003E5FDD" w:rsidRPr="00F107CB">
        <w:fldChar w:fldCharType="separate"/>
      </w:r>
      <w:r w:rsidR="00B66A14" w:rsidRPr="00B66A14">
        <w:rPr>
          <w:noProof/>
          <w:vertAlign w:val="superscript"/>
        </w:rPr>
        <w:t>40-42</w:t>
      </w:r>
      <w:r w:rsidR="003E5FDD" w:rsidRPr="00F107CB">
        <w:fldChar w:fldCharType="end"/>
      </w:r>
      <w:r w:rsidR="003E5FDD">
        <w:t xml:space="preserve">. </w:t>
      </w:r>
      <w:r w:rsidR="001038B3">
        <w:rPr>
          <w:rFonts w:eastAsiaTheme="minorEastAsia"/>
          <w:b/>
          <w:bCs/>
          <w:lang w:eastAsia="zh-CN"/>
        </w:rPr>
        <w:t>4</w:t>
      </w:r>
      <w:r w:rsidR="003E5FDD" w:rsidRPr="005816ED">
        <w:rPr>
          <w:b/>
          <w:bCs/>
        </w:rPr>
        <w:t>)</w:t>
      </w:r>
      <w:r w:rsidR="003E5FDD">
        <w:t xml:space="preserve"> Anticipate reduced colocalization of excitatory (Syn1/PSD95) and inhibitory (VGAT/Gephyrin) synaptic puncta in mutation groups in </w:t>
      </w:r>
      <w:proofErr w:type="spellStart"/>
      <w:r w:rsidR="003E5FDD">
        <w:t>hCS</w:t>
      </w:r>
      <w:proofErr w:type="spellEnd"/>
      <w:r w:rsidR="003E5FDD">
        <w:rPr>
          <w:rFonts w:eastAsiaTheme="minorEastAsia" w:hint="eastAsia"/>
          <w:lang w:eastAsia="zh-CN"/>
        </w:rPr>
        <w:t xml:space="preserve"> and </w:t>
      </w:r>
      <w:proofErr w:type="spellStart"/>
      <w:r w:rsidR="003E5FDD">
        <w:t>hStrS</w:t>
      </w:r>
      <w:proofErr w:type="spellEnd"/>
      <w:r w:rsidR="003E5FDD">
        <w:t>.</w:t>
      </w:r>
    </w:p>
    <w:p w14:paraId="76B80AAB" w14:textId="0E7B3337" w:rsidR="001E45D5" w:rsidRPr="00446129" w:rsidRDefault="001E45D5" w:rsidP="0035415C">
      <w:pPr>
        <w:jc w:val="both"/>
        <w:rPr>
          <w:b/>
          <w:bCs/>
          <w:u w:val="single"/>
        </w:rPr>
      </w:pPr>
      <w:r w:rsidRPr="00446129">
        <w:rPr>
          <w:b/>
          <w:bCs/>
          <w:u w:val="single"/>
        </w:rPr>
        <w:t>Potential pitfalls and alternative approaches</w:t>
      </w:r>
    </w:p>
    <w:p w14:paraId="7D9CA095" w14:textId="10B5D75D" w:rsidR="008F1C80" w:rsidRPr="00446129" w:rsidRDefault="001E45D5" w:rsidP="0035415C">
      <w:pPr>
        <w:pStyle w:val="BodyText"/>
        <w:ind w:left="0"/>
      </w:pPr>
      <w:r w:rsidRPr="00446129">
        <w:t xml:space="preserve">Based on my preliminary data, I do not expect major technical issues for experiments in Aim 1. </w:t>
      </w:r>
      <w:r w:rsidR="00C00AAD" w:rsidRPr="00C00AAD">
        <w:rPr>
          <w:rFonts w:eastAsiaTheme="minorEastAsia" w:hint="eastAsia"/>
          <w:b/>
          <w:bCs/>
          <w:lang w:eastAsia="zh-CN"/>
        </w:rPr>
        <w:t>1</w:t>
      </w:r>
      <w:r w:rsidR="002310B5" w:rsidRPr="00446129">
        <w:rPr>
          <w:b/>
          <w:bCs/>
        </w:rPr>
        <w:t>)</w:t>
      </w:r>
      <w:r w:rsidR="006951F6" w:rsidRPr="00446129">
        <w:t xml:space="preserve"> </w:t>
      </w:r>
      <w:r w:rsidR="00511F90" w:rsidRPr="00446129">
        <w:t xml:space="preserve">In patch-clamp recordings, if there </w:t>
      </w:r>
      <w:r w:rsidR="0052282C" w:rsidRPr="00446129">
        <w:t xml:space="preserve">are </w:t>
      </w:r>
      <w:r w:rsidR="00511F90" w:rsidRPr="00446129">
        <w:t xml:space="preserve">significant changes in </w:t>
      </w:r>
      <w:r w:rsidR="0052282C" w:rsidRPr="00446129">
        <w:t>RMP</w:t>
      </w:r>
      <w:r w:rsidR="00511F90" w:rsidRPr="00446129">
        <w:t xml:space="preserve">, parameters will be </w:t>
      </w:r>
      <w:r w:rsidR="008F489E">
        <w:t xml:space="preserve">also </w:t>
      </w:r>
      <w:r w:rsidR="00511F90" w:rsidRPr="00446129">
        <w:t xml:space="preserve">recorded at a holding potential of -70 mV for </w:t>
      </w:r>
      <w:proofErr w:type="spellStart"/>
      <w:r w:rsidR="00511F90" w:rsidRPr="00446129">
        <w:t>hCS</w:t>
      </w:r>
      <w:proofErr w:type="spellEnd"/>
      <w:r w:rsidR="00511F90" w:rsidRPr="00446129">
        <w:t xml:space="preserve"> and -80 mV for </w:t>
      </w:r>
      <w:proofErr w:type="spellStart"/>
      <w:r w:rsidR="00511F90" w:rsidRPr="00446129">
        <w:t>hStrS</w:t>
      </w:r>
      <w:proofErr w:type="spellEnd"/>
      <w:r w:rsidR="00511F90" w:rsidRPr="00446129">
        <w:t>.</w:t>
      </w:r>
      <w:r w:rsidR="00F32D2D" w:rsidRPr="00446129">
        <w:t xml:space="preserve"> </w:t>
      </w:r>
      <w:r w:rsidR="00C00AAD">
        <w:rPr>
          <w:rFonts w:eastAsiaTheme="minorEastAsia" w:hint="eastAsia"/>
          <w:b/>
          <w:bCs/>
          <w:lang w:eastAsia="zh-CN"/>
        </w:rPr>
        <w:t>2</w:t>
      </w:r>
      <w:r w:rsidR="002310B5" w:rsidRPr="00446129">
        <w:rPr>
          <w:b/>
          <w:bCs/>
        </w:rPr>
        <w:t>)</w:t>
      </w:r>
      <w:r w:rsidR="00511F90" w:rsidRPr="00446129">
        <w:t xml:space="preserve"> </w:t>
      </w:r>
      <w:r w:rsidR="00ED626F">
        <w:t xml:space="preserve">For MEA recording, if spontaneous firing signals are too weak, I will apply external stimuli to enhance neural firing and detect genotype-specific differences. If </w:t>
      </w:r>
      <w:r w:rsidR="00713A33">
        <w:t xml:space="preserve">the </w:t>
      </w:r>
      <w:r w:rsidR="00ED626F">
        <w:t>attachment</w:t>
      </w:r>
      <w:r w:rsidR="00135B5B">
        <w:rPr>
          <w:rFonts w:eastAsiaTheme="minorEastAsia" w:hint="eastAsia"/>
          <w:lang w:eastAsia="zh-CN"/>
        </w:rPr>
        <w:t xml:space="preserve"> of </w:t>
      </w:r>
      <w:r w:rsidR="00135B5B">
        <w:rPr>
          <w:rFonts w:eastAsiaTheme="minorEastAsia"/>
          <w:lang w:eastAsia="zh-CN"/>
        </w:rPr>
        <w:t>the</w:t>
      </w:r>
      <w:r w:rsidR="001038B3" w:rsidRPr="001038B3">
        <w:rPr>
          <w:rFonts w:eastAsiaTheme="minorEastAsia" w:hint="eastAsia"/>
          <w:lang w:eastAsia="zh-CN"/>
        </w:rPr>
        <w:t xml:space="preserve"> </w:t>
      </w:r>
      <w:r w:rsidR="001038B3">
        <w:rPr>
          <w:rFonts w:eastAsiaTheme="minorEastAsia" w:hint="eastAsia"/>
          <w:lang w:eastAsia="zh-CN"/>
        </w:rPr>
        <w:t xml:space="preserve">organoid on </w:t>
      </w:r>
      <w:r w:rsidR="001038B3">
        <w:rPr>
          <w:rFonts w:eastAsiaTheme="minorEastAsia"/>
          <w:lang w:eastAsia="zh-CN"/>
        </w:rPr>
        <w:t xml:space="preserve">the </w:t>
      </w:r>
      <w:r w:rsidR="001038B3">
        <w:rPr>
          <w:rFonts w:eastAsiaTheme="minorEastAsia" w:hint="eastAsia"/>
          <w:lang w:eastAsia="zh-CN"/>
        </w:rPr>
        <w:t>plate</w:t>
      </w:r>
      <w:r w:rsidR="001038B3">
        <w:t xml:space="preserve"> is insufficient, I plan to dissociate 3D cultures to 2D for better electrode attachment using PLO/laminin coating.</w:t>
      </w:r>
      <w:r w:rsidR="001038B3" w:rsidRPr="00C00AAD">
        <w:rPr>
          <w:b/>
          <w:bCs/>
        </w:rPr>
        <w:t xml:space="preserve"> </w:t>
      </w:r>
      <w:r w:rsidR="00135B5B">
        <w:rPr>
          <w:rFonts w:eastAsiaTheme="minorEastAsia"/>
          <w:lang w:eastAsia="zh-CN"/>
        </w:rPr>
        <w:t xml:space="preserve"> </w:t>
      </w:r>
      <w:r w:rsidR="00C00AAD">
        <w:rPr>
          <w:rFonts w:eastAsiaTheme="minorEastAsia" w:hint="eastAsia"/>
          <w:b/>
          <w:bCs/>
          <w:lang w:eastAsia="zh-CN"/>
        </w:rPr>
        <w:t>3</w:t>
      </w:r>
      <w:r w:rsidR="00C00AAD" w:rsidRPr="00446129">
        <w:rPr>
          <w:b/>
          <w:bCs/>
        </w:rPr>
        <w:t xml:space="preserve">) </w:t>
      </w:r>
      <w:r w:rsidR="00C00AAD" w:rsidRPr="00446129">
        <w:t xml:space="preserve"> Given that various neuronal markers are expressed at different stages during the growth of organoids</w:t>
      </w:r>
      <w:r w:rsidR="00C00AAD" w:rsidRPr="00446129">
        <w:fldChar w:fldCharType="begin"/>
      </w:r>
      <w:r w:rsidR="00B66A14">
        <w:instrText xml:space="preserve"> ADDIN EN.CITE &lt;EndNote&gt;&lt;Cite&gt;&lt;Author&gt;Sloan&lt;/Author&gt;&lt;Year&gt;2018&lt;/Year&gt;&lt;RecNum&gt;1152&lt;/RecNum&gt;&lt;DisplayText&gt;&lt;style face="superscript"&gt;43&lt;/style&gt;&lt;/DisplayText&gt;&lt;record&gt;&lt;rec-number&gt;1152&lt;/rec-number&gt;&lt;foreign-keys&gt;&lt;key app="EN" db-id="wsawtvpd4pez5geraz8vea9qzaspsrtxzavx" timestamp="1633275378"&gt;1152&lt;/key&gt;&lt;/foreign-keys&gt;&lt;ref-type name="Journal Article"&gt;17&lt;/ref-type&gt;&lt;contributors&gt;&lt;authors&gt;&lt;author&gt;Sloan, Steven A.&lt;/author&gt;&lt;author&gt;Andersen, Jimena&lt;/author&gt;&lt;author&gt;Pașca, Anca M.&lt;/author&gt;&lt;author&gt;Birey, Fikri&lt;/author&gt;&lt;author&gt;Pașca, Sergiu P.&lt;/author&gt;&lt;/authors&gt;&lt;/contributors&gt;&lt;titles&gt;&lt;title&gt;Generation and assembly of human brain region-specific three-dimensional cultures&lt;/title&gt;&lt;secondary-title&gt;Nature protocols&lt;/secondary-title&gt;&lt;alt-title&gt;Nat Protoc&lt;/alt-title&gt;&lt;/titles&gt;&lt;periodical&gt;&lt;full-title&gt;Nature Protocols&lt;/full-title&gt;&lt;abbr-1&gt;Nat Protoc&lt;/abbr-1&gt;&lt;/periodical&gt;&lt;alt-periodical&gt;&lt;full-title&gt;Nature Protocols&lt;/full-title&gt;&lt;abbr-1&gt;Nat Protoc&lt;/abbr-1&gt;&lt;/alt-periodical&gt;&lt;pages&gt;2062-2085&lt;/pages&gt;&lt;volume&gt;13&lt;/volume&gt;&lt;number&gt;9&lt;/number&gt;&lt;keywords&gt;&lt;keyword&gt;Humans&lt;/keyword&gt;&lt;keyword&gt;Models, Biological&lt;/keyword&gt;&lt;keyword&gt;Organ Culture Techniques/*methods&lt;/keyword&gt;&lt;keyword&gt;Organogenesis&lt;/keyword&gt;&lt;keyword&gt;Organoids/*growth &amp;amp; development&lt;/keyword&gt;&lt;keyword&gt;Pluripotent Stem Cells/*physiology&lt;/keyword&gt;&lt;keyword&gt;Prosencephalon/*cytology/*growth &amp;amp; development&lt;/keyword&gt;&lt;keyword&gt;Tissue Engineering/*methods&lt;/keyword&gt;&lt;/keywords&gt;&lt;dates&gt;&lt;year&gt;2018&lt;/year&gt;&lt;/dates&gt;&lt;isbn&gt;1750-2799&amp;#xD;1754-2189&lt;/isbn&gt;&lt;accession-num&gt;30202107&lt;/accession-num&gt;&lt;urls&gt;&lt;related-urls&gt;&lt;url&gt;https://pubmed.ncbi.nlm.nih.gov/30202107&lt;/url&gt;&lt;url&gt;https://www.ncbi.nlm.nih.gov/pmc/articles/PMC6597009/&lt;/url&gt;&lt;url&gt;https://www.ncbi.nlm.nih.gov/pmc/articles/PMC6597009/pdf/nihms-1023106.pdf&lt;/url&gt;&lt;/related-urls&gt;&lt;/urls&gt;&lt;electronic-resource-num&gt;10.1038/s41596-018-0032-7&lt;/electronic-resource-num&gt;&lt;remote-database-name&gt;PubMed&lt;/remote-database-name&gt;&lt;language&gt;eng&lt;/language&gt;&lt;/record&gt;&lt;/Cite&gt;&lt;/EndNote&gt;</w:instrText>
      </w:r>
      <w:r w:rsidR="00C00AAD" w:rsidRPr="00446129">
        <w:fldChar w:fldCharType="separate"/>
      </w:r>
      <w:r w:rsidR="00B66A14" w:rsidRPr="00B66A14">
        <w:rPr>
          <w:noProof/>
          <w:vertAlign w:val="superscript"/>
        </w:rPr>
        <w:t>43</w:t>
      </w:r>
      <w:r w:rsidR="00C00AAD" w:rsidRPr="00446129">
        <w:fldChar w:fldCharType="end"/>
      </w:r>
      <w:r w:rsidR="00C00AAD" w:rsidRPr="00446129">
        <w:t>, I plan to meticulously choose the appropriate time points for immunostaining.</w:t>
      </w:r>
    </w:p>
    <w:p w14:paraId="5B44E4B6" w14:textId="7D6E0557" w:rsidR="00B40F43" w:rsidRPr="00446129" w:rsidRDefault="006951F6" w:rsidP="0035415C">
      <w:pPr>
        <w:pStyle w:val="BodyText"/>
        <w:ind w:left="0"/>
        <w:rPr>
          <w:b/>
          <w:bCs/>
        </w:rPr>
      </w:pPr>
      <w:r w:rsidRPr="00446129">
        <w:rPr>
          <w:b/>
          <w:bCs/>
          <w:u w:val="single"/>
        </w:rPr>
        <w:t>Aim 2 (K99/R00 phase):</w:t>
      </w:r>
      <w:bookmarkStart w:id="22" w:name="_Hlk153645666"/>
      <w:r w:rsidR="00511F90" w:rsidRPr="00446129">
        <w:rPr>
          <w:b/>
          <w:bCs/>
        </w:rPr>
        <w:t xml:space="preserve"> </w:t>
      </w:r>
      <w:r w:rsidR="00E54B6A" w:rsidRPr="00446129">
        <w:rPr>
          <w:b/>
          <w:bCs/>
        </w:rPr>
        <w:t>E</w:t>
      </w:r>
      <w:r w:rsidR="00C9159F" w:rsidRPr="00446129">
        <w:rPr>
          <w:b/>
          <w:bCs/>
        </w:rPr>
        <w:t>lucidat</w:t>
      </w:r>
      <w:r w:rsidR="00511F90" w:rsidRPr="00446129">
        <w:rPr>
          <w:b/>
          <w:bCs/>
        </w:rPr>
        <w:t>e</w:t>
      </w:r>
      <w:r w:rsidR="00C9159F" w:rsidRPr="00446129">
        <w:rPr>
          <w:b/>
          <w:bCs/>
        </w:rPr>
        <w:t xml:space="preserve"> circuit phenotypes and molecular mechanisms in </w:t>
      </w:r>
      <w:r w:rsidR="00C9159F" w:rsidRPr="00446129">
        <w:rPr>
          <w:b/>
          <w:bCs/>
          <w:i/>
          <w:iCs/>
        </w:rPr>
        <w:t>SCN2A</w:t>
      </w:r>
      <w:r w:rsidR="00C9159F" w:rsidRPr="00446129">
        <w:rPr>
          <w:b/>
          <w:bCs/>
        </w:rPr>
        <w:t xml:space="preserve">-deficient human brain </w:t>
      </w:r>
      <w:proofErr w:type="spellStart"/>
      <w:r w:rsidR="00C9159F" w:rsidRPr="00446129">
        <w:rPr>
          <w:b/>
          <w:bCs/>
        </w:rPr>
        <w:t>assembloids</w:t>
      </w:r>
      <w:proofErr w:type="spellEnd"/>
      <w:r w:rsidR="00C9159F" w:rsidRPr="00446129">
        <w:rPr>
          <w:b/>
          <w:bCs/>
        </w:rPr>
        <w:t>.</w:t>
      </w:r>
      <w:bookmarkEnd w:id="22"/>
    </w:p>
    <w:p w14:paraId="768E4F47" w14:textId="131109A7" w:rsidR="00B40F43" w:rsidRPr="00446129" w:rsidRDefault="007F5AA7" w:rsidP="0035415C">
      <w:pPr>
        <w:jc w:val="both"/>
        <w:rPr>
          <w:b/>
          <w:u w:val="single"/>
        </w:rPr>
      </w:pPr>
      <w:r w:rsidRPr="00446129">
        <w:rPr>
          <w:b/>
          <w:u w:val="single"/>
        </w:rPr>
        <w:t>Preliminary data</w:t>
      </w:r>
    </w:p>
    <w:p w14:paraId="2DBF1296" w14:textId="6A063495" w:rsidR="003079E8" w:rsidRPr="00446129" w:rsidRDefault="00C873CF" w:rsidP="0035415C">
      <w:pPr>
        <w:tabs>
          <w:tab w:val="left" w:pos="460"/>
        </w:tabs>
        <w:jc w:val="both"/>
        <w:rPr>
          <w:noProof/>
        </w:rPr>
      </w:pPr>
      <w:r w:rsidRPr="00446129">
        <w:rPr>
          <w:noProof/>
          <w:highlight w:val="yellow"/>
        </w:rPr>
        <mc:AlternateContent>
          <mc:Choice Requires="wps">
            <w:drawing>
              <wp:anchor distT="45720" distB="45720" distL="114300" distR="114300" simplePos="0" relativeHeight="251700224" behindDoc="0" locked="0" layoutInCell="1" allowOverlap="1" wp14:anchorId="0E11815E" wp14:editId="7D5C1309">
                <wp:simplePos x="0" y="0"/>
                <wp:positionH relativeFrom="margin">
                  <wp:posOffset>4114800</wp:posOffset>
                </wp:positionH>
                <wp:positionV relativeFrom="page">
                  <wp:posOffset>5527040</wp:posOffset>
                </wp:positionV>
                <wp:extent cx="2743200" cy="1746885"/>
                <wp:effectExtent l="0" t="0" r="19050" b="24765"/>
                <wp:wrapSquare wrapText="bothSides"/>
                <wp:docPr id="21330118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746885"/>
                        </a:xfrm>
                        <a:prstGeom prst="rect">
                          <a:avLst/>
                        </a:prstGeom>
                        <a:solidFill>
                          <a:srgbClr val="FFFFFF"/>
                        </a:solidFill>
                        <a:ln w="9525">
                          <a:solidFill>
                            <a:srgbClr val="000000"/>
                          </a:solidFill>
                          <a:miter lim="800000"/>
                          <a:headEnd/>
                          <a:tailEnd/>
                        </a:ln>
                      </wps:spPr>
                      <wps:txbx>
                        <w:txbxContent>
                          <w:p w14:paraId="53DC6507" w14:textId="025C25F3" w:rsidR="00C65074" w:rsidRPr="00D35074" w:rsidRDefault="00687DD5" w:rsidP="00C65074">
                            <w:pPr>
                              <w:pStyle w:val="NormalWeb"/>
                              <w:jc w:val="both"/>
                            </w:pPr>
                            <w:r>
                              <w:rPr>
                                <w:noProof/>
                              </w:rPr>
                              <w:drawing>
                                <wp:inline distT="0" distB="0" distL="0" distR="0" wp14:anchorId="4D7CC6D2" wp14:editId="6DD48DEA">
                                  <wp:extent cx="2570168" cy="589447"/>
                                  <wp:effectExtent l="0" t="0" r="1905" b="1270"/>
                                  <wp:docPr id="1533082516" name="Picture 15" descr="A collage of images of a purpl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82516" name="Picture 15" descr="A collage of images of a purple circ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5745" cy="606780"/>
                                          </a:xfrm>
                                          <a:prstGeom prst="rect">
                                            <a:avLst/>
                                          </a:prstGeom>
                                          <a:noFill/>
                                          <a:ln>
                                            <a:noFill/>
                                          </a:ln>
                                        </pic:spPr>
                                      </pic:pic>
                                    </a:graphicData>
                                  </a:graphic>
                                </wp:inline>
                              </w:drawing>
                            </w:r>
                            <w:r w:rsidR="00C65074" w:rsidRPr="0084594E">
                              <w:rPr>
                                <w:rFonts w:ascii="Arial" w:hAnsi="Arial" w:cs="Arial"/>
                                <w:b/>
                                <w:bCs/>
                                <w:sz w:val="18"/>
                                <w:szCs w:val="18"/>
                              </w:rPr>
                              <w:t>Fig</w:t>
                            </w:r>
                            <w:r w:rsidR="00C65074">
                              <w:rPr>
                                <w:rFonts w:ascii="Arial" w:hAnsi="Arial" w:cs="Arial"/>
                                <w:b/>
                                <w:bCs/>
                                <w:sz w:val="18"/>
                                <w:szCs w:val="18"/>
                              </w:rPr>
                              <w:t>.</w:t>
                            </w:r>
                            <w:r w:rsidR="00C65074" w:rsidRPr="0084594E">
                              <w:rPr>
                                <w:rFonts w:ascii="Arial" w:hAnsi="Arial" w:cs="Arial"/>
                                <w:b/>
                                <w:bCs/>
                                <w:sz w:val="18"/>
                                <w:szCs w:val="18"/>
                              </w:rPr>
                              <w:t xml:space="preserve"> </w:t>
                            </w:r>
                            <w:r w:rsidR="00C65074">
                              <w:rPr>
                                <w:rFonts w:ascii="Arial" w:hAnsi="Arial" w:cs="Arial"/>
                                <w:b/>
                                <w:bCs/>
                                <w:sz w:val="18"/>
                                <w:szCs w:val="18"/>
                              </w:rPr>
                              <w:t>7</w:t>
                            </w:r>
                            <w:r w:rsidR="00C65074" w:rsidRPr="0084594E">
                              <w:rPr>
                                <w:rFonts w:ascii="Arial" w:hAnsi="Arial" w:cs="Arial"/>
                                <w:sz w:val="18"/>
                                <w:szCs w:val="18"/>
                              </w:rPr>
                              <w:t>.</w:t>
                            </w:r>
                            <w:r w:rsidR="00C65074">
                              <w:rPr>
                                <w:rFonts w:ascii="Arial" w:hAnsi="Arial" w:cs="Arial"/>
                                <w:sz w:val="18"/>
                                <w:szCs w:val="18"/>
                              </w:rPr>
                              <w:t xml:space="preserve"> </w:t>
                            </w:r>
                            <w:r w:rsidR="00C65074" w:rsidRPr="00BA3B34">
                              <w:rPr>
                                <w:rFonts w:ascii="Arial" w:hAnsi="Arial" w:cs="Arial"/>
                                <w:b/>
                                <w:bCs/>
                                <w:sz w:val="18"/>
                                <w:szCs w:val="18"/>
                              </w:rPr>
                              <w:t xml:space="preserve">Impaired axon projection in </w:t>
                            </w:r>
                            <w:r w:rsidR="00C65074">
                              <w:rPr>
                                <w:rFonts w:ascii="Arial" w:hAnsi="Arial" w:cs="Arial"/>
                                <w:b/>
                                <w:bCs/>
                                <w:sz w:val="18"/>
                                <w:szCs w:val="18"/>
                              </w:rPr>
                              <w:t xml:space="preserve">human brain </w:t>
                            </w:r>
                            <w:proofErr w:type="spellStart"/>
                            <w:r w:rsidR="00C65074" w:rsidRPr="00BA3B34">
                              <w:rPr>
                                <w:rFonts w:ascii="Arial" w:hAnsi="Arial" w:cs="Arial"/>
                                <w:b/>
                                <w:bCs/>
                                <w:sz w:val="18"/>
                                <w:szCs w:val="18"/>
                              </w:rPr>
                              <w:t>assembloids</w:t>
                            </w:r>
                            <w:proofErr w:type="spellEnd"/>
                            <w:r w:rsidR="00C65074">
                              <w:rPr>
                                <w:rFonts w:ascii="Arial" w:hAnsi="Arial" w:cs="Arial"/>
                                <w:b/>
                                <w:bCs/>
                                <w:sz w:val="18"/>
                                <w:szCs w:val="18"/>
                              </w:rPr>
                              <w:t xml:space="preserve"> carrying</w:t>
                            </w:r>
                            <w:r w:rsidR="00C65074" w:rsidRPr="003D4C7C">
                              <w:rPr>
                                <w:rFonts w:ascii="Arial" w:hAnsi="Arial" w:cs="Arial"/>
                                <w:b/>
                                <w:bCs/>
                                <w:i/>
                                <w:iCs/>
                                <w:sz w:val="18"/>
                                <w:szCs w:val="18"/>
                              </w:rPr>
                              <w:t xml:space="preserve"> </w:t>
                            </w:r>
                            <w:r w:rsidR="00C65074" w:rsidRPr="0080215A">
                              <w:rPr>
                                <w:rFonts w:ascii="Arial" w:hAnsi="Arial" w:cs="Arial"/>
                                <w:b/>
                                <w:bCs/>
                                <w:i/>
                                <w:iCs/>
                                <w:sz w:val="18"/>
                                <w:szCs w:val="18"/>
                              </w:rPr>
                              <w:t>SCN2A-C959X</w:t>
                            </w:r>
                            <w:r w:rsidR="00C65074" w:rsidRPr="00BA3B34">
                              <w:rPr>
                                <w:rFonts w:ascii="Arial" w:hAnsi="Arial" w:cs="Arial"/>
                                <w:b/>
                                <w:bCs/>
                                <w:sz w:val="18"/>
                                <w:szCs w:val="18"/>
                              </w:rPr>
                              <w:t xml:space="preserve"> mutation</w:t>
                            </w:r>
                            <w:r w:rsidR="00C65074" w:rsidRPr="0084594E">
                              <w:rPr>
                                <w:rFonts w:ascii="Arial" w:hAnsi="Arial" w:cs="Arial"/>
                                <w:b/>
                                <w:bCs/>
                                <w:sz w:val="18"/>
                                <w:szCs w:val="18"/>
                              </w:rPr>
                              <w:t>.</w:t>
                            </w:r>
                            <w:r w:rsidR="00C65074" w:rsidRPr="0084594E">
                              <w:rPr>
                                <w:rFonts w:ascii="Arial" w:hAnsi="Arial" w:cs="Arial"/>
                                <w:sz w:val="18"/>
                                <w:szCs w:val="18"/>
                              </w:rPr>
                              <w:t xml:space="preserve"> </w:t>
                            </w:r>
                            <w:r w:rsidR="00C65074" w:rsidRPr="007F5BFC">
                              <w:rPr>
                                <w:rFonts w:ascii="Arial" w:hAnsi="Arial" w:cs="Arial"/>
                                <w:b/>
                                <w:bCs/>
                                <w:sz w:val="18"/>
                                <w:szCs w:val="18"/>
                              </w:rPr>
                              <w:t>A</w:t>
                            </w:r>
                            <w:r w:rsidR="00C65074">
                              <w:rPr>
                                <w:rFonts w:ascii="Arial" w:hAnsi="Arial" w:cs="Arial"/>
                                <w:sz w:val="18"/>
                                <w:szCs w:val="18"/>
                              </w:rPr>
                              <w:t xml:space="preserve">: </w:t>
                            </w:r>
                            <w:r w:rsidR="00784A75" w:rsidRPr="00784A75">
                              <w:rPr>
                                <w:rFonts w:ascii="Arial" w:hAnsi="Arial" w:cs="Arial"/>
                                <w:sz w:val="18"/>
                                <w:szCs w:val="18"/>
                              </w:rPr>
                              <w:t xml:space="preserve">Schematic showing </w:t>
                            </w:r>
                            <w:proofErr w:type="spellStart"/>
                            <w:r w:rsidR="00784A75">
                              <w:rPr>
                                <w:rFonts w:ascii="Arial" w:eastAsiaTheme="minorEastAsia" w:hAnsi="Arial" w:cs="Arial" w:hint="eastAsia"/>
                                <w:sz w:val="18"/>
                                <w:szCs w:val="18"/>
                              </w:rPr>
                              <w:t>hCS</w:t>
                            </w:r>
                            <w:proofErr w:type="spellEnd"/>
                            <w:r w:rsidR="00784A75">
                              <w:rPr>
                                <w:rFonts w:ascii="Arial" w:eastAsiaTheme="minorEastAsia" w:hAnsi="Arial" w:cs="Arial" w:hint="eastAsia"/>
                                <w:sz w:val="18"/>
                                <w:szCs w:val="18"/>
                              </w:rPr>
                              <w:t xml:space="preserve"> to </w:t>
                            </w:r>
                            <w:proofErr w:type="spellStart"/>
                            <w:r w:rsidR="00784A75">
                              <w:rPr>
                                <w:rFonts w:ascii="Arial" w:eastAsiaTheme="minorEastAsia" w:hAnsi="Arial" w:cs="Arial" w:hint="eastAsia"/>
                                <w:sz w:val="18"/>
                                <w:szCs w:val="18"/>
                              </w:rPr>
                              <w:t>hStrS</w:t>
                            </w:r>
                            <w:proofErr w:type="spellEnd"/>
                            <w:r w:rsidR="00784A75">
                              <w:rPr>
                                <w:rFonts w:ascii="Arial" w:eastAsiaTheme="minorEastAsia" w:hAnsi="Arial" w:cs="Arial" w:hint="eastAsia"/>
                                <w:sz w:val="18"/>
                                <w:szCs w:val="18"/>
                              </w:rPr>
                              <w:t xml:space="preserve"> projection. </w:t>
                            </w:r>
                            <w:r w:rsidR="00784A75" w:rsidRPr="00784A75">
                              <w:rPr>
                                <w:rFonts w:ascii="Arial" w:eastAsiaTheme="minorEastAsia" w:hAnsi="Arial" w:cs="Arial" w:hint="eastAsia"/>
                                <w:b/>
                                <w:bCs/>
                                <w:sz w:val="18"/>
                                <w:szCs w:val="18"/>
                              </w:rPr>
                              <w:t>B</w:t>
                            </w:r>
                            <w:r w:rsidR="00784A75">
                              <w:rPr>
                                <w:rFonts w:ascii="Arial" w:eastAsiaTheme="minorEastAsia" w:hAnsi="Arial" w:cs="Arial" w:hint="eastAsia"/>
                                <w:sz w:val="18"/>
                                <w:szCs w:val="18"/>
                              </w:rPr>
                              <w:t xml:space="preserve">. </w:t>
                            </w:r>
                            <w:r w:rsidR="00C65074">
                              <w:rPr>
                                <w:rFonts w:ascii="Arial" w:hAnsi="Arial" w:cs="Arial"/>
                                <w:sz w:val="18"/>
                                <w:szCs w:val="18"/>
                              </w:rPr>
                              <w:t>R</w:t>
                            </w:r>
                            <w:r w:rsidR="00C65074" w:rsidRPr="00C12C3A">
                              <w:rPr>
                                <w:rFonts w:ascii="Arial" w:hAnsi="Arial" w:cs="Arial"/>
                                <w:sz w:val="18"/>
                                <w:szCs w:val="18"/>
                              </w:rPr>
                              <w:t xml:space="preserve">epresentative </w:t>
                            </w:r>
                            <w:r w:rsidR="00C65074">
                              <w:rPr>
                                <w:rFonts w:ascii="Arial" w:hAnsi="Arial" w:cs="Arial"/>
                                <w:sz w:val="18"/>
                                <w:szCs w:val="18"/>
                              </w:rPr>
                              <w:t>imaging</w:t>
                            </w:r>
                            <w:r w:rsidR="00784A75">
                              <w:rPr>
                                <w:rFonts w:ascii="Arial" w:eastAsiaTheme="minorEastAsia" w:hAnsi="Arial" w:cs="Arial" w:hint="eastAsia"/>
                                <w:sz w:val="18"/>
                                <w:szCs w:val="18"/>
                              </w:rPr>
                              <w:t xml:space="preserve"> </w:t>
                            </w:r>
                            <w:r w:rsidR="00C65074" w:rsidRPr="00C12C3A">
                              <w:rPr>
                                <w:rFonts w:ascii="Arial" w:hAnsi="Arial" w:cs="Arial"/>
                                <w:sz w:val="18"/>
                                <w:szCs w:val="18"/>
                              </w:rPr>
                              <w:t>of cortical-striatal axon projection.</w:t>
                            </w:r>
                            <w:r w:rsidR="00C65074">
                              <w:rPr>
                                <w:rFonts w:ascii="Arial" w:hAnsi="Arial" w:cs="Arial"/>
                                <w:sz w:val="18"/>
                                <w:szCs w:val="18"/>
                              </w:rPr>
                              <w:t xml:space="preserve"> </w:t>
                            </w:r>
                            <w:r w:rsidR="00784A75">
                              <w:rPr>
                                <w:rFonts w:ascii="Arial" w:eastAsiaTheme="minorEastAsia" w:hAnsi="Arial" w:cs="Arial" w:hint="eastAsia"/>
                                <w:b/>
                                <w:bCs/>
                                <w:sz w:val="18"/>
                                <w:szCs w:val="18"/>
                              </w:rPr>
                              <w:t>C</w:t>
                            </w:r>
                            <w:r w:rsidR="00C65074">
                              <w:rPr>
                                <w:rFonts w:ascii="Arial" w:hAnsi="Arial" w:cs="Arial"/>
                                <w:sz w:val="18"/>
                                <w:szCs w:val="18"/>
                              </w:rPr>
                              <w:t>: R</w:t>
                            </w:r>
                            <w:r w:rsidR="00C65074" w:rsidRPr="00C12C3A">
                              <w:rPr>
                                <w:rFonts w:ascii="Arial" w:hAnsi="Arial" w:cs="Arial"/>
                                <w:sz w:val="18"/>
                                <w:szCs w:val="18"/>
                              </w:rPr>
                              <w:t xml:space="preserve">educed cortical-striatal axon projections in HET </w:t>
                            </w:r>
                            <w:proofErr w:type="spellStart"/>
                            <w:r w:rsidR="00C65074" w:rsidRPr="00C12C3A">
                              <w:rPr>
                                <w:rFonts w:ascii="Arial" w:hAnsi="Arial" w:cs="Arial"/>
                                <w:sz w:val="18"/>
                                <w:szCs w:val="18"/>
                              </w:rPr>
                              <w:t>assembloids</w:t>
                            </w:r>
                            <w:proofErr w:type="spellEnd"/>
                            <w:r w:rsidR="00C65074" w:rsidRPr="00C12C3A">
                              <w:rPr>
                                <w:rFonts w:ascii="Arial" w:hAnsi="Arial" w:cs="Arial"/>
                                <w:sz w:val="18"/>
                                <w:szCs w:val="18"/>
                              </w:rPr>
                              <w:t xml:space="preserve"> </w:t>
                            </w:r>
                            <w:r w:rsidR="00C65074">
                              <w:rPr>
                                <w:rFonts w:ascii="Arial" w:hAnsi="Arial" w:cs="Arial"/>
                                <w:sz w:val="18"/>
                                <w:szCs w:val="18"/>
                              </w:rPr>
                              <w:t>d</w:t>
                            </w:r>
                            <w:r w:rsidR="00C65074" w:rsidRPr="00C12C3A">
                              <w:rPr>
                                <w:rFonts w:ascii="Arial" w:hAnsi="Arial" w:cs="Arial"/>
                                <w:sz w:val="18"/>
                                <w:szCs w:val="18"/>
                              </w:rPr>
                              <w:t xml:space="preserve">42 </w:t>
                            </w:r>
                            <w:r w:rsidR="00C65074">
                              <w:rPr>
                                <w:rFonts w:ascii="Arial" w:hAnsi="Arial" w:cs="Arial"/>
                                <w:sz w:val="18"/>
                                <w:szCs w:val="18"/>
                              </w:rPr>
                              <w:t xml:space="preserve">after </w:t>
                            </w:r>
                            <w:r w:rsidR="00C65074" w:rsidRPr="00C12C3A">
                              <w:rPr>
                                <w:rFonts w:ascii="Arial" w:hAnsi="Arial" w:cs="Arial"/>
                                <w:sz w:val="18"/>
                                <w:szCs w:val="18"/>
                              </w:rPr>
                              <w:t>fusion.</w:t>
                            </w:r>
                            <w:r w:rsidR="00C65074">
                              <w:rPr>
                                <w:rFonts w:ascii="Arial" w:hAnsi="Arial" w:cs="Arial"/>
                                <w:sz w:val="18"/>
                                <w:szCs w:val="18"/>
                              </w:rPr>
                              <w:t xml:space="preserve"> </w:t>
                            </w:r>
                            <w:r w:rsidR="00C65074" w:rsidRPr="00C53927">
                              <w:rPr>
                                <w:rFonts w:ascii="Arial" w:hAnsi="Arial" w:cs="Arial"/>
                                <w:sz w:val="18"/>
                                <w:szCs w:val="18"/>
                              </w:rPr>
                              <w:t xml:space="preserve">**, p&lt;0.01. </w:t>
                            </w:r>
                            <w:r w:rsidR="00C65074">
                              <w:rPr>
                                <w:rFonts w:ascii="Arial" w:hAnsi="Arial" w:cs="Arial"/>
                                <w:sz w:val="18"/>
                                <w:szCs w:val="18"/>
                              </w:rPr>
                              <w:t>(</w:t>
                            </w:r>
                            <w:r w:rsidR="00C65074" w:rsidRPr="00C20723">
                              <w:rPr>
                                <w:rFonts w:ascii="Arial" w:hAnsi="Arial" w:cs="Arial"/>
                                <w:sz w:val="18"/>
                                <w:szCs w:val="18"/>
                              </w:rPr>
                              <w:t>ANOVA with Bonferroni</w:t>
                            </w:r>
                            <w:r w:rsidR="00C65074">
                              <w:rPr>
                                <w:rFonts w:ascii="Arial" w:hAnsi="Arial" w:cs="Arial"/>
                                <w:sz w:val="18"/>
                                <w:szCs w:val="18"/>
                              </w:rPr>
                              <w:t>).</w:t>
                            </w:r>
                            <w:r w:rsidR="00C65074" w:rsidRPr="00C53927">
                              <w:rPr>
                                <w:rFonts w:ascii="Arial" w:hAnsi="Arial" w:cs="Arial"/>
                                <w:sz w:val="18"/>
                                <w:szCs w:val="18"/>
                              </w:rPr>
                              <w:t xml:space="preserve"> Data represent means ± SEM. </w:t>
                            </w:r>
                            <w:r w:rsidR="00C65074">
                              <w:rPr>
                                <w:rFonts w:ascii="Arial" w:hAnsi="Arial" w:cs="Arial"/>
                                <w:sz w:val="18"/>
                                <w:szCs w:val="18"/>
                              </w:rPr>
                              <w:t>(</w:t>
                            </w:r>
                            <w:bookmarkStart w:id="23" w:name="_Hlk181612290"/>
                            <w:r w:rsidR="00C65074" w:rsidRPr="00C53927">
                              <w:rPr>
                                <w:rFonts w:ascii="Arial" w:hAnsi="Arial" w:cs="Arial"/>
                                <w:sz w:val="18"/>
                                <w:szCs w:val="18"/>
                              </w:rPr>
                              <w:t>Preliminary</w:t>
                            </w:r>
                            <w:bookmarkEnd w:id="23"/>
                            <w:r w:rsidR="00C65074" w:rsidRPr="00C53927">
                              <w:rPr>
                                <w:rFonts w:ascii="Arial" w:hAnsi="Arial" w:cs="Arial"/>
                                <w:sz w:val="18"/>
                                <w:szCs w:val="18"/>
                              </w:rPr>
                              <w:t xml:space="preserve"> data</w:t>
                            </w:r>
                            <w:r w:rsidR="00C65074">
                              <w:rPr>
                                <w:rFonts w:ascii="Arial" w:hAnsi="Arial" w:cs="Arial"/>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1815E" id="_x0000_s1032" type="#_x0000_t202" style="position:absolute;left:0;text-align:left;margin-left:324pt;margin-top:435.2pt;width:3in;height:137.5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">
                <v:textbox>
                  <w:txbxContent>
                    <w:p w14:paraId="53DC6507" w14:textId="025C25F3" w:rsidR="00C65074" w:rsidRPr="00D35074" w:rsidRDefault="00687DD5" w:rsidP="00C65074">
                      <w:pPr>
                        <w:pStyle w:val="NormalWeb"/>
                        <w:jc w:val="both"/>
                      </w:pPr>
                      <w:r>
                        <w:rPr>
                          <w:noProof/>
                        </w:rPr>
                        <w:drawing>
                          <wp:inline distT="0" distB="0" distL="0" distR="0" wp14:anchorId="4D7CC6D2" wp14:editId="6DD48DEA">
                            <wp:extent cx="2570168" cy="589447"/>
                            <wp:effectExtent l="0" t="0" r="1905" b="1270"/>
                            <wp:docPr id="1533082516" name="Picture 15" descr="A collage of images of a purpl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82516" name="Picture 15" descr="A collage of images of a purple circl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5745" cy="606780"/>
                                    </a:xfrm>
                                    <a:prstGeom prst="rect">
                                      <a:avLst/>
                                    </a:prstGeom>
                                    <a:noFill/>
                                    <a:ln>
                                      <a:noFill/>
                                    </a:ln>
                                  </pic:spPr>
                                </pic:pic>
                              </a:graphicData>
                            </a:graphic>
                          </wp:inline>
                        </w:drawing>
                      </w:r>
                      <w:r w:rsidR="00C65074" w:rsidRPr="0084594E">
                        <w:rPr>
                          <w:rFonts w:ascii="Arial" w:hAnsi="Arial" w:cs="Arial"/>
                          <w:b/>
                          <w:bCs/>
                          <w:sz w:val="18"/>
                          <w:szCs w:val="18"/>
                        </w:rPr>
                        <w:t>Fig</w:t>
                      </w:r>
                      <w:r w:rsidR="00C65074">
                        <w:rPr>
                          <w:rFonts w:ascii="Arial" w:hAnsi="Arial" w:cs="Arial"/>
                          <w:b/>
                          <w:bCs/>
                          <w:sz w:val="18"/>
                          <w:szCs w:val="18"/>
                        </w:rPr>
                        <w:t>.</w:t>
                      </w:r>
                      <w:r w:rsidR="00C65074" w:rsidRPr="0084594E">
                        <w:rPr>
                          <w:rFonts w:ascii="Arial" w:hAnsi="Arial" w:cs="Arial"/>
                          <w:b/>
                          <w:bCs/>
                          <w:sz w:val="18"/>
                          <w:szCs w:val="18"/>
                        </w:rPr>
                        <w:t xml:space="preserve"> </w:t>
                      </w:r>
                      <w:r w:rsidR="00C65074">
                        <w:rPr>
                          <w:rFonts w:ascii="Arial" w:hAnsi="Arial" w:cs="Arial"/>
                          <w:b/>
                          <w:bCs/>
                          <w:sz w:val="18"/>
                          <w:szCs w:val="18"/>
                        </w:rPr>
                        <w:t>7</w:t>
                      </w:r>
                      <w:r w:rsidR="00C65074" w:rsidRPr="0084594E">
                        <w:rPr>
                          <w:rFonts w:ascii="Arial" w:hAnsi="Arial" w:cs="Arial"/>
                          <w:sz w:val="18"/>
                          <w:szCs w:val="18"/>
                        </w:rPr>
                        <w:t>.</w:t>
                      </w:r>
                      <w:r w:rsidR="00C65074">
                        <w:rPr>
                          <w:rFonts w:ascii="Arial" w:hAnsi="Arial" w:cs="Arial"/>
                          <w:sz w:val="18"/>
                          <w:szCs w:val="18"/>
                        </w:rPr>
                        <w:t xml:space="preserve"> </w:t>
                      </w:r>
                      <w:r w:rsidR="00C65074" w:rsidRPr="00BA3B34">
                        <w:rPr>
                          <w:rFonts w:ascii="Arial" w:hAnsi="Arial" w:cs="Arial"/>
                          <w:b/>
                          <w:bCs/>
                          <w:sz w:val="18"/>
                          <w:szCs w:val="18"/>
                        </w:rPr>
                        <w:t xml:space="preserve">Impaired axon projection in </w:t>
                      </w:r>
                      <w:r w:rsidR="00C65074">
                        <w:rPr>
                          <w:rFonts w:ascii="Arial" w:hAnsi="Arial" w:cs="Arial"/>
                          <w:b/>
                          <w:bCs/>
                          <w:sz w:val="18"/>
                          <w:szCs w:val="18"/>
                        </w:rPr>
                        <w:t xml:space="preserve">human brain </w:t>
                      </w:r>
                      <w:proofErr w:type="spellStart"/>
                      <w:r w:rsidR="00C65074" w:rsidRPr="00BA3B34">
                        <w:rPr>
                          <w:rFonts w:ascii="Arial" w:hAnsi="Arial" w:cs="Arial"/>
                          <w:b/>
                          <w:bCs/>
                          <w:sz w:val="18"/>
                          <w:szCs w:val="18"/>
                        </w:rPr>
                        <w:t>assembloids</w:t>
                      </w:r>
                      <w:proofErr w:type="spellEnd"/>
                      <w:r w:rsidR="00C65074">
                        <w:rPr>
                          <w:rFonts w:ascii="Arial" w:hAnsi="Arial" w:cs="Arial"/>
                          <w:b/>
                          <w:bCs/>
                          <w:sz w:val="18"/>
                          <w:szCs w:val="18"/>
                        </w:rPr>
                        <w:t xml:space="preserve"> carrying</w:t>
                      </w:r>
                      <w:r w:rsidR="00C65074" w:rsidRPr="003D4C7C">
                        <w:rPr>
                          <w:rFonts w:ascii="Arial" w:hAnsi="Arial" w:cs="Arial"/>
                          <w:b/>
                          <w:bCs/>
                          <w:i/>
                          <w:iCs/>
                          <w:sz w:val="18"/>
                          <w:szCs w:val="18"/>
                        </w:rPr>
                        <w:t xml:space="preserve"> </w:t>
                      </w:r>
                      <w:r w:rsidR="00C65074" w:rsidRPr="0080215A">
                        <w:rPr>
                          <w:rFonts w:ascii="Arial" w:hAnsi="Arial" w:cs="Arial"/>
                          <w:b/>
                          <w:bCs/>
                          <w:i/>
                          <w:iCs/>
                          <w:sz w:val="18"/>
                          <w:szCs w:val="18"/>
                        </w:rPr>
                        <w:t>SCN2A-C959X</w:t>
                      </w:r>
                      <w:r w:rsidR="00C65074" w:rsidRPr="00BA3B34">
                        <w:rPr>
                          <w:rFonts w:ascii="Arial" w:hAnsi="Arial" w:cs="Arial"/>
                          <w:b/>
                          <w:bCs/>
                          <w:sz w:val="18"/>
                          <w:szCs w:val="18"/>
                        </w:rPr>
                        <w:t xml:space="preserve"> mutation</w:t>
                      </w:r>
                      <w:r w:rsidR="00C65074" w:rsidRPr="0084594E">
                        <w:rPr>
                          <w:rFonts w:ascii="Arial" w:hAnsi="Arial" w:cs="Arial"/>
                          <w:b/>
                          <w:bCs/>
                          <w:sz w:val="18"/>
                          <w:szCs w:val="18"/>
                        </w:rPr>
                        <w:t>.</w:t>
                      </w:r>
                      <w:r w:rsidR="00C65074" w:rsidRPr="0084594E">
                        <w:rPr>
                          <w:rFonts w:ascii="Arial" w:hAnsi="Arial" w:cs="Arial"/>
                          <w:sz w:val="18"/>
                          <w:szCs w:val="18"/>
                        </w:rPr>
                        <w:t xml:space="preserve"> </w:t>
                      </w:r>
                      <w:r w:rsidR="00C65074" w:rsidRPr="007F5BFC">
                        <w:rPr>
                          <w:rFonts w:ascii="Arial" w:hAnsi="Arial" w:cs="Arial"/>
                          <w:b/>
                          <w:bCs/>
                          <w:sz w:val="18"/>
                          <w:szCs w:val="18"/>
                        </w:rPr>
                        <w:t>A</w:t>
                      </w:r>
                      <w:r w:rsidR="00C65074">
                        <w:rPr>
                          <w:rFonts w:ascii="Arial" w:hAnsi="Arial" w:cs="Arial"/>
                          <w:sz w:val="18"/>
                          <w:szCs w:val="18"/>
                        </w:rPr>
                        <w:t xml:space="preserve">: </w:t>
                      </w:r>
                      <w:r w:rsidR="00784A75" w:rsidRPr="00784A75">
                        <w:rPr>
                          <w:rFonts w:ascii="Arial" w:hAnsi="Arial" w:cs="Arial"/>
                          <w:sz w:val="18"/>
                          <w:szCs w:val="18"/>
                        </w:rPr>
                        <w:t xml:space="preserve">Schematic showing </w:t>
                      </w:r>
                      <w:proofErr w:type="spellStart"/>
                      <w:r w:rsidR="00784A75">
                        <w:rPr>
                          <w:rFonts w:ascii="Arial" w:eastAsiaTheme="minorEastAsia" w:hAnsi="Arial" w:cs="Arial" w:hint="eastAsia"/>
                          <w:sz w:val="18"/>
                          <w:szCs w:val="18"/>
                        </w:rPr>
                        <w:t>hCS</w:t>
                      </w:r>
                      <w:proofErr w:type="spellEnd"/>
                      <w:r w:rsidR="00784A75">
                        <w:rPr>
                          <w:rFonts w:ascii="Arial" w:eastAsiaTheme="minorEastAsia" w:hAnsi="Arial" w:cs="Arial" w:hint="eastAsia"/>
                          <w:sz w:val="18"/>
                          <w:szCs w:val="18"/>
                        </w:rPr>
                        <w:t xml:space="preserve"> to </w:t>
                      </w:r>
                      <w:proofErr w:type="spellStart"/>
                      <w:r w:rsidR="00784A75">
                        <w:rPr>
                          <w:rFonts w:ascii="Arial" w:eastAsiaTheme="minorEastAsia" w:hAnsi="Arial" w:cs="Arial" w:hint="eastAsia"/>
                          <w:sz w:val="18"/>
                          <w:szCs w:val="18"/>
                        </w:rPr>
                        <w:t>hStrS</w:t>
                      </w:r>
                      <w:proofErr w:type="spellEnd"/>
                      <w:r w:rsidR="00784A75">
                        <w:rPr>
                          <w:rFonts w:ascii="Arial" w:eastAsiaTheme="minorEastAsia" w:hAnsi="Arial" w:cs="Arial" w:hint="eastAsia"/>
                          <w:sz w:val="18"/>
                          <w:szCs w:val="18"/>
                        </w:rPr>
                        <w:t xml:space="preserve"> projection. </w:t>
                      </w:r>
                      <w:r w:rsidR="00784A75" w:rsidRPr="00784A75">
                        <w:rPr>
                          <w:rFonts w:ascii="Arial" w:eastAsiaTheme="minorEastAsia" w:hAnsi="Arial" w:cs="Arial" w:hint="eastAsia"/>
                          <w:b/>
                          <w:bCs/>
                          <w:sz w:val="18"/>
                          <w:szCs w:val="18"/>
                        </w:rPr>
                        <w:t>B</w:t>
                      </w:r>
                      <w:r w:rsidR="00784A75">
                        <w:rPr>
                          <w:rFonts w:ascii="Arial" w:eastAsiaTheme="minorEastAsia" w:hAnsi="Arial" w:cs="Arial" w:hint="eastAsia"/>
                          <w:sz w:val="18"/>
                          <w:szCs w:val="18"/>
                        </w:rPr>
                        <w:t xml:space="preserve">. </w:t>
                      </w:r>
                      <w:r w:rsidR="00C65074">
                        <w:rPr>
                          <w:rFonts w:ascii="Arial" w:hAnsi="Arial" w:cs="Arial"/>
                          <w:sz w:val="18"/>
                          <w:szCs w:val="18"/>
                        </w:rPr>
                        <w:t>R</w:t>
                      </w:r>
                      <w:r w:rsidR="00C65074" w:rsidRPr="00C12C3A">
                        <w:rPr>
                          <w:rFonts w:ascii="Arial" w:hAnsi="Arial" w:cs="Arial"/>
                          <w:sz w:val="18"/>
                          <w:szCs w:val="18"/>
                        </w:rPr>
                        <w:t xml:space="preserve">epresentative </w:t>
                      </w:r>
                      <w:r w:rsidR="00C65074">
                        <w:rPr>
                          <w:rFonts w:ascii="Arial" w:hAnsi="Arial" w:cs="Arial"/>
                          <w:sz w:val="18"/>
                          <w:szCs w:val="18"/>
                        </w:rPr>
                        <w:t>imaging</w:t>
                      </w:r>
                      <w:r w:rsidR="00784A75">
                        <w:rPr>
                          <w:rFonts w:ascii="Arial" w:eastAsiaTheme="minorEastAsia" w:hAnsi="Arial" w:cs="Arial" w:hint="eastAsia"/>
                          <w:sz w:val="18"/>
                          <w:szCs w:val="18"/>
                        </w:rPr>
                        <w:t xml:space="preserve"> </w:t>
                      </w:r>
                      <w:r w:rsidR="00C65074" w:rsidRPr="00C12C3A">
                        <w:rPr>
                          <w:rFonts w:ascii="Arial" w:hAnsi="Arial" w:cs="Arial"/>
                          <w:sz w:val="18"/>
                          <w:szCs w:val="18"/>
                        </w:rPr>
                        <w:t>of cortical-striatal axon projection.</w:t>
                      </w:r>
                      <w:r w:rsidR="00C65074">
                        <w:rPr>
                          <w:rFonts w:ascii="Arial" w:hAnsi="Arial" w:cs="Arial"/>
                          <w:sz w:val="18"/>
                          <w:szCs w:val="18"/>
                        </w:rPr>
                        <w:t xml:space="preserve"> </w:t>
                      </w:r>
                      <w:r w:rsidR="00784A75">
                        <w:rPr>
                          <w:rFonts w:ascii="Arial" w:eastAsiaTheme="minorEastAsia" w:hAnsi="Arial" w:cs="Arial" w:hint="eastAsia"/>
                          <w:b/>
                          <w:bCs/>
                          <w:sz w:val="18"/>
                          <w:szCs w:val="18"/>
                        </w:rPr>
                        <w:t>C</w:t>
                      </w:r>
                      <w:r w:rsidR="00C65074">
                        <w:rPr>
                          <w:rFonts w:ascii="Arial" w:hAnsi="Arial" w:cs="Arial"/>
                          <w:sz w:val="18"/>
                          <w:szCs w:val="18"/>
                        </w:rPr>
                        <w:t>: R</w:t>
                      </w:r>
                      <w:r w:rsidR="00C65074" w:rsidRPr="00C12C3A">
                        <w:rPr>
                          <w:rFonts w:ascii="Arial" w:hAnsi="Arial" w:cs="Arial"/>
                          <w:sz w:val="18"/>
                          <w:szCs w:val="18"/>
                        </w:rPr>
                        <w:t xml:space="preserve">educed cortical-striatal axon projections in HET </w:t>
                      </w:r>
                      <w:proofErr w:type="spellStart"/>
                      <w:r w:rsidR="00C65074" w:rsidRPr="00C12C3A">
                        <w:rPr>
                          <w:rFonts w:ascii="Arial" w:hAnsi="Arial" w:cs="Arial"/>
                          <w:sz w:val="18"/>
                          <w:szCs w:val="18"/>
                        </w:rPr>
                        <w:t>assembloids</w:t>
                      </w:r>
                      <w:proofErr w:type="spellEnd"/>
                      <w:r w:rsidR="00C65074" w:rsidRPr="00C12C3A">
                        <w:rPr>
                          <w:rFonts w:ascii="Arial" w:hAnsi="Arial" w:cs="Arial"/>
                          <w:sz w:val="18"/>
                          <w:szCs w:val="18"/>
                        </w:rPr>
                        <w:t xml:space="preserve"> </w:t>
                      </w:r>
                      <w:r w:rsidR="00C65074">
                        <w:rPr>
                          <w:rFonts w:ascii="Arial" w:hAnsi="Arial" w:cs="Arial"/>
                          <w:sz w:val="18"/>
                          <w:szCs w:val="18"/>
                        </w:rPr>
                        <w:t>d</w:t>
                      </w:r>
                      <w:r w:rsidR="00C65074" w:rsidRPr="00C12C3A">
                        <w:rPr>
                          <w:rFonts w:ascii="Arial" w:hAnsi="Arial" w:cs="Arial"/>
                          <w:sz w:val="18"/>
                          <w:szCs w:val="18"/>
                        </w:rPr>
                        <w:t xml:space="preserve">42 </w:t>
                      </w:r>
                      <w:r w:rsidR="00C65074">
                        <w:rPr>
                          <w:rFonts w:ascii="Arial" w:hAnsi="Arial" w:cs="Arial"/>
                          <w:sz w:val="18"/>
                          <w:szCs w:val="18"/>
                        </w:rPr>
                        <w:t xml:space="preserve">after </w:t>
                      </w:r>
                      <w:r w:rsidR="00C65074" w:rsidRPr="00C12C3A">
                        <w:rPr>
                          <w:rFonts w:ascii="Arial" w:hAnsi="Arial" w:cs="Arial"/>
                          <w:sz w:val="18"/>
                          <w:szCs w:val="18"/>
                        </w:rPr>
                        <w:t>fusion.</w:t>
                      </w:r>
                      <w:r w:rsidR="00C65074">
                        <w:rPr>
                          <w:rFonts w:ascii="Arial" w:hAnsi="Arial" w:cs="Arial"/>
                          <w:sz w:val="18"/>
                          <w:szCs w:val="18"/>
                        </w:rPr>
                        <w:t xml:space="preserve"> </w:t>
                      </w:r>
                      <w:r w:rsidR="00C65074" w:rsidRPr="00C53927">
                        <w:rPr>
                          <w:rFonts w:ascii="Arial" w:hAnsi="Arial" w:cs="Arial"/>
                          <w:sz w:val="18"/>
                          <w:szCs w:val="18"/>
                        </w:rPr>
                        <w:t xml:space="preserve">**, p&lt;0.01. </w:t>
                      </w:r>
                      <w:r w:rsidR="00C65074">
                        <w:rPr>
                          <w:rFonts w:ascii="Arial" w:hAnsi="Arial" w:cs="Arial"/>
                          <w:sz w:val="18"/>
                          <w:szCs w:val="18"/>
                        </w:rPr>
                        <w:t>(</w:t>
                      </w:r>
                      <w:r w:rsidR="00C65074" w:rsidRPr="00C20723">
                        <w:rPr>
                          <w:rFonts w:ascii="Arial" w:hAnsi="Arial" w:cs="Arial"/>
                          <w:sz w:val="18"/>
                          <w:szCs w:val="18"/>
                        </w:rPr>
                        <w:t>ANOVA with Bonferroni</w:t>
                      </w:r>
                      <w:r w:rsidR="00C65074">
                        <w:rPr>
                          <w:rFonts w:ascii="Arial" w:hAnsi="Arial" w:cs="Arial"/>
                          <w:sz w:val="18"/>
                          <w:szCs w:val="18"/>
                        </w:rPr>
                        <w:t>).</w:t>
                      </w:r>
                      <w:r w:rsidR="00C65074" w:rsidRPr="00C53927">
                        <w:rPr>
                          <w:rFonts w:ascii="Arial" w:hAnsi="Arial" w:cs="Arial"/>
                          <w:sz w:val="18"/>
                          <w:szCs w:val="18"/>
                        </w:rPr>
                        <w:t xml:space="preserve"> Data represent means ± SEM. </w:t>
                      </w:r>
                      <w:r w:rsidR="00C65074">
                        <w:rPr>
                          <w:rFonts w:ascii="Arial" w:hAnsi="Arial" w:cs="Arial"/>
                          <w:sz w:val="18"/>
                          <w:szCs w:val="18"/>
                        </w:rPr>
                        <w:t>(</w:t>
                      </w:r>
                      <w:bookmarkStart w:id="22" w:name="_Hlk181612290"/>
                      <w:r w:rsidR="00C65074" w:rsidRPr="00C53927">
                        <w:rPr>
                          <w:rFonts w:ascii="Arial" w:hAnsi="Arial" w:cs="Arial"/>
                          <w:sz w:val="18"/>
                          <w:szCs w:val="18"/>
                        </w:rPr>
                        <w:t>Preliminary</w:t>
                      </w:r>
                      <w:bookmarkEnd w:id="22"/>
                      <w:r w:rsidR="00C65074" w:rsidRPr="00C53927">
                        <w:rPr>
                          <w:rFonts w:ascii="Arial" w:hAnsi="Arial" w:cs="Arial"/>
                          <w:sz w:val="18"/>
                          <w:szCs w:val="18"/>
                        </w:rPr>
                        <w:t xml:space="preserve"> data</w:t>
                      </w:r>
                      <w:r w:rsidR="00C65074">
                        <w:rPr>
                          <w:rFonts w:ascii="Arial" w:hAnsi="Arial" w:cs="Arial"/>
                          <w:sz w:val="18"/>
                          <w:szCs w:val="18"/>
                        </w:rPr>
                        <w:t>)</w:t>
                      </w:r>
                    </w:p>
                  </w:txbxContent>
                </v:textbox>
                <w10:wrap type="square" anchorx="margin" anchory="page"/>
              </v:shape>
            </w:pict>
          </mc:Fallback>
        </mc:AlternateContent>
      </w:r>
      <w:r w:rsidR="003079E8">
        <w:rPr>
          <w:u w:val="single"/>
        </w:rPr>
        <w:t>1</w:t>
      </w:r>
      <w:r w:rsidR="003079E8" w:rsidRPr="00446129">
        <w:rPr>
          <w:u w:val="single"/>
        </w:rPr>
        <w:t xml:space="preserve">. Successful generation of human </w:t>
      </w:r>
      <w:proofErr w:type="spellStart"/>
      <w:r w:rsidR="003079E8" w:rsidRPr="00446129">
        <w:rPr>
          <w:u w:val="single"/>
        </w:rPr>
        <w:t>assembloids</w:t>
      </w:r>
      <w:proofErr w:type="spellEnd"/>
      <w:r w:rsidR="003079E8" w:rsidRPr="00446129">
        <w:rPr>
          <w:u w:val="single"/>
        </w:rPr>
        <w:t xml:space="preserve"> to study cortic</w:t>
      </w:r>
      <w:r w:rsidR="003079E8">
        <w:rPr>
          <w:u w:val="single"/>
        </w:rPr>
        <w:t>o</w:t>
      </w:r>
      <w:r w:rsidR="003079E8" w:rsidRPr="00446129">
        <w:rPr>
          <w:u w:val="single"/>
        </w:rPr>
        <w:t>-striatal (CS) connectivity.</w:t>
      </w:r>
      <w:r w:rsidR="003079E8" w:rsidRPr="00446129">
        <w:rPr>
          <w:noProof/>
        </w:rPr>
        <w:t xml:space="preserve"> </w:t>
      </w:r>
    </w:p>
    <w:p w14:paraId="00346CC0" w14:textId="56B0E372" w:rsidR="00D20467" w:rsidRDefault="003079E8" w:rsidP="0035415C">
      <w:pPr>
        <w:tabs>
          <w:tab w:val="left" w:pos="460"/>
        </w:tabs>
        <w:jc w:val="both"/>
      </w:pPr>
      <w:r w:rsidRPr="00446129">
        <w:t>To model cortico</w:t>
      </w:r>
      <w:r w:rsidR="005A6801">
        <w:t>-</w:t>
      </w:r>
      <w:r w:rsidRPr="00446129">
        <w:t>striatal circuitry involved in autism</w:t>
      </w:r>
      <w:r w:rsidRPr="00446129">
        <w:fldChar w:fldCharType="begin">
          <w:fldData xml:space="preserve">PEVuZE5vdGU+PENpdGU+PEF1dGhvcj5TY290dC1WYW4gWmVlbGFuZDwvQXV0aG9yPjxZZWFyPjIw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</w:fldData>
        </w:fldChar>
      </w:r>
      <w:r w:rsidR="0040243F">
        <w:instrText xml:space="preserve"> ADDIN EN.CITE </w:instrText>
      </w:r>
      <w:r w:rsidR="0040243F">
        <w:fldChar w:fldCharType="begin">
          <w:fldData xml:space="preserve">PEVuZE5vdGU+PENpdGU+PEF1dGhvcj5TY290dC1WYW4gWmVlbGFuZDwvQXV0aG9yPjxZZWFyPjIw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</w:fldData>
        </w:fldChar>
      </w:r>
      <w:r w:rsidR="0040243F">
        <w:instrText xml:space="preserve"> ADDIN EN.CITE.DATA </w:instrText>
      </w:r>
      <w:r w:rsidR="0040243F">
        <w:fldChar w:fldCharType="end"/>
      </w:r>
      <w:r w:rsidRPr="00446129">
        <w:fldChar w:fldCharType="separate"/>
      </w:r>
      <w:r w:rsidR="0040243F" w:rsidRPr="0040243F">
        <w:rPr>
          <w:noProof/>
          <w:vertAlign w:val="superscript"/>
        </w:rPr>
        <w:t>23-26</w:t>
      </w:r>
      <w:r w:rsidRPr="00446129">
        <w:fldChar w:fldCharType="end"/>
      </w:r>
      <w:r w:rsidRPr="00446129">
        <w:t xml:space="preserve">, </w:t>
      </w:r>
      <w:proofErr w:type="spellStart"/>
      <w:r w:rsidR="00D20467" w:rsidRPr="00D20467">
        <w:t>hCS</w:t>
      </w:r>
      <w:proofErr w:type="spellEnd"/>
      <w:r w:rsidR="00D20467" w:rsidRPr="00D20467">
        <w:t xml:space="preserve"> and </w:t>
      </w:r>
      <w:proofErr w:type="spellStart"/>
      <w:r w:rsidR="00D20467" w:rsidRPr="00D20467">
        <w:t>hStrS</w:t>
      </w:r>
      <w:proofErr w:type="spellEnd"/>
      <w:r w:rsidR="00D20467" w:rsidRPr="00D20467">
        <w:t xml:space="preserve"> were seeded horizontally in 1.5 m</w:t>
      </w:r>
      <w:r w:rsidR="008F489E">
        <w:t>L</w:t>
      </w:r>
      <w:r w:rsidR="00D20467" w:rsidRPr="00D20467">
        <w:t xml:space="preserve"> tubes on day 60 to form a super CS </w:t>
      </w:r>
      <w:proofErr w:type="spellStart"/>
      <w:r w:rsidR="00D20467" w:rsidRPr="00D20467">
        <w:t>assembloid</w:t>
      </w:r>
      <w:proofErr w:type="spellEnd"/>
      <w:r w:rsidR="00D20467" w:rsidRPr="00D20467">
        <w:t xml:space="preserve"> within a week, following Miura’s protocol</w:t>
      </w:r>
      <w:r w:rsidR="00B31D04">
        <w:fldChar w:fldCharType="begin"/>
      </w:r>
      <w:r w:rsidR="00B66A14">
        <w:instrText xml:space="preserve"> ADDIN EN.CITE &lt;EndNote&gt;&lt;Cite&gt;&lt;Author&gt;Miura&lt;/Author&gt;&lt;Year&gt;2022&lt;/Year&gt;&lt;RecNum&gt;1215&lt;/RecNum&gt;&lt;DisplayText&gt;&lt;style face="superscript"&gt;31&lt;/style&gt;&lt;/DisplayText&gt;&lt;record&gt;&lt;rec-number&gt;1215&lt;/rec-number&gt;&lt;foreign-keys&gt;&lt;key app="EN" db-id="wsawtvpd4pez5geraz8vea9qzaspsrtxzavx" timestamp="1662473122"&gt;1215&lt;/key&gt;&lt;/foreign-keys&gt;&lt;ref-type name="Journal Article"&gt;17&lt;/ref-type&gt;&lt;contributors&gt;&lt;authors&gt;&lt;author&gt;Miura, Yuki&lt;/author&gt;&lt;author&gt;Li, Min-Yin&lt;/author&gt;&lt;author&gt;Revah, Omer&lt;/author&gt;&lt;author&gt;Yoon, Se-Jin&lt;/author&gt;&lt;author&gt;Narazaki, Genta&lt;/author&gt;&lt;author&gt;Pașca, Sergiu P.&lt;/author&gt;&lt;/authors&gt;&lt;/contributors&gt;&lt;titles&gt;&lt;title&gt;Engineering brain assembloids to interrogate human neural circuits&lt;/title&gt;&lt;secondary-title&gt;Nature Protocols&lt;/secondary-title&gt;&lt;/titles&gt;&lt;periodical&gt;&lt;full-title&gt;Nature Protocols&lt;/full-title&gt;&lt;abbr-1&gt;Nat Protoc&lt;/abbr-1&gt;&lt;/periodical&gt;&lt;pages&gt;15-35&lt;/pages&gt;&lt;volume&gt;17&lt;/volume&gt;&lt;number&gt;1&lt;/number&gt;&lt;dates&gt;&lt;year&gt;2022&lt;/year&gt;&lt;pub-dates&gt;&lt;date&gt;2022/01/01&lt;/date&gt;&lt;/pub-dates&gt;&lt;/dates&gt;&lt;isbn&gt;1750-2799&lt;/isbn&gt;&lt;urls&gt;&lt;related-urls&gt;&lt;url&gt;https://doi.org/10.1038/s41596-021-00632-z&lt;/url&gt;&lt;url&gt;https://www.nature.com/articles/s41596-021-00632-z.pdf&lt;/url&gt;&lt;/related-urls&gt;&lt;/urls&gt;&lt;electronic-resource-num&gt;10.1038/s41596-021-00632-z&lt;/electronic-resource-num&gt;&lt;/record&gt;&lt;/Cite&gt;&lt;/EndNote&gt;</w:instrText>
      </w:r>
      <w:r w:rsidR="00B31D04">
        <w:fldChar w:fldCharType="separate"/>
      </w:r>
      <w:r w:rsidR="00B66A14" w:rsidRPr="00B66A14">
        <w:rPr>
          <w:noProof/>
          <w:vertAlign w:val="superscript"/>
        </w:rPr>
        <w:t>31</w:t>
      </w:r>
      <w:r w:rsidR="00B31D04">
        <w:fldChar w:fldCharType="end"/>
      </w:r>
      <w:r w:rsidRPr="00446129">
        <w:t xml:space="preserve"> (</w:t>
      </w:r>
      <w:r w:rsidRPr="00446129">
        <w:rPr>
          <w:b/>
          <w:bCs/>
        </w:rPr>
        <w:t xml:space="preserve">Fig. </w:t>
      </w:r>
      <w:r>
        <w:rPr>
          <w:b/>
          <w:bCs/>
        </w:rPr>
        <w:t>6</w:t>
      </w:r>
      <w:r w:rsidRPr="00446129">
        <w:rPr>
          <w:b/>
          <w:bCs/>
        </w:rPr>
        <w:t>A-C</w:t>
      </w:r>
      <w:r w:rsidRPr="00446129">
        <w:t>).</w:t>
      </w:r>
      <w:r w:rsidR="00D20467">
        <w:t xml:space="preserve"> </w:t>
      </w:r>
      <w:r w:rsidR="00D20467" w:rsidRPr="00D20467">
        <w:t xml:space="preserve">To </w:t>
      </w:r>
      <w:r w:rsidR="00FB1D7A">
        <w:rPr>
          <w:rFonts w:eastAsiaTheme="minorEastAsia" w:hint="eastAsia"/>
          <w:lang w:eastAsia="zh-CN"/>
        </w:rPr>
        <w:t>study the projected neurons</w:t>
      </w:r>
      <w:r w:rsidR="00D20467" w:rsidRPr="00D20467">
        <w:t xml:space="preserve">, I labeled </w:t>
      </w:r>
      <w:proofErr w:type="spellStart"/>
      <w:r w:rsidR="00D20467" w:rsidRPr="00D20467">
        <w:t>hCS</w:t>
      </w:r>
      <w:proofErr w:type="spellEnd"/>
      <w:r w:rsidR="00D20467" w:rsidRPr="00D20467">
        <w:t xml:space="preserve"> with AAV1-hSyn1-Cre and </w:t>
      </w:r>
      <w:proofErr w:type="spellStart"/>
      <w:r w:rsidR="00D20467" w:rsidRPr="00D20467">
        <w:t>hStrS</w:t>
      </w:r>
      <w:proofErr w:type="spellEnd"/>
      <w:r w:rsidR="00D20467" w:rsidRPr="00D20467">
        <w:t xml:space="preserve"> with AAV1-Ef1a-DIO-mScarlet and AAV9-hSyn-EGFP, creating </w:t>
      </w:r>
      <w:r w:rsidR="00D20467">
        <w:t>CS</w:t>
      </w:r>
      <w:r w:rsidR="00D20467" w:rsidRPr="00D20467">
        <w:t xml:space="preserve"> </w:t>
      </w:r>
      <w:proofErr w:type="spellStart"/>
      <w:r w:rsidR="00D20467" w:rsidRPr="00D20467">
        <w:t>assembloids</w:t>
      </w:r>
      <w:proofErr w:type="spellEnd"/>
      <w:r w:rsidR="00D20467" w:rsidRPr="00D20467">
        <w:t xml:space="preserve"> (</w:t>
      </w:r>
      <w:r w:rsidR="00D20467" w:rsidRPr="00D20467">
        <w:rPr>
          <w:b/>
          <w:bCs/>
        </w:rPr>
        <w:t>Fig. 6D-E</w:t>
      </w:r>
      <w:r w:rsidR="00D20467" w:rsidRPr="00D20467">
        <w:t xml:space="preserve">). In </w:t>
      </w:r>
      <w:proofErr w:type="spellStart"/>
      <w:r w:rsidR="00D20467" w:rsidRPr="00D20467">
        <w:t>hStrS</w:t>
      </w:r>
      <w:proofErr w:type="spellEnd"/>
      <w:r w:rsidR="00D20467" w:rsidRPr="00D20467">
        <w:t>, Cre recombinase induce</w:t>
      </w:r>
      <w:r w:rsidR="008F489E">
        <w:t>s</w:t>
      </w:r>
      <w:r w:rsidR="00D20467" w:rsidRPr="00D20467">
        <w:t xml:space="preserve"> DIO-</w:t>
      </w:r>
      <w:proofErr w:type="spellStart"/>
      <w:r w:rsidR="00D20467" w:rsidRPr="00D20467">
        <w:t>mScarlet</w:t>
      </w:r>
      <w:proofErr w:type="spellEnd"/>
      <w:r w:rsidR="00D20467" w:rsidRPr="00D20467">
        <w:t xml:space="preserve"> expression, marking cortical-projection neurons in red, while EGFP non</w:t>
      </w:r>
      <w:r w:rsidR="005A6801">
        <w:t>-</w:t>
      </w:r>
      <w:r w:rsidR="00D20467" w:rsidRPr="00D20467">
        <w:t xml:space="preserve">selectively labeled striatal neurons in green. Quantifying spine densities, I found that projected neurons in </w:t>
      </w:r>
      <w:proofErr w:type="spellStart"/>
      <w:r w:rsidR="00D20467" w:rsidRPr="00D20467">
        <w:t>hStrS</w:t>
      </w:r>
      <w:proofErr w:type="spellEnd"/>
      <w:r w:rsidR="00D20467" w:rsidRPr="00D20467">
        <w:t xml:space="preserve"> had significantly higher densities, including thin, stubby, and mushroom spines, than non-projected neurons (</w:t>
      </w:r>
      <w:r w:rsidR="00D20467" w:rsidRPr="00D20467">
        <w:rPr>
          <w:b/>
          <w:bCs/>
        </w:rPr>
        <w:t>Fig. 6F-H</w:t>
      </w:r>
      <w:r w:rsidR="00D20467" w:rsidRPr="00D20467">
        <w:t xml:space="preserve">). </w:t>
      </w:r>
      <w:r w:rsidR="001115C7">
        <w:t>Functionally, I recorded spontaneous excitatory postsynaptic currents (</w:t>
      </w:r>
      <w:proofErr w:type="spellStart"/>
      <w:r w:rsidR="001115C7">
        <w:t>sEPSC</w:t>
      </w:r>
      <w:proofErr w:type="spellEnd"/>
      <w:r w:rsidR="001115C7">
        <w:t xml:space="preserve">) in organoid and </w:t>
      </w:r>
      <w:proofErr w:type="spellStart"/>
      <w:r w:rsidR="001115C7">
        <w:t>assembloid</w:t>
      </w:r>
      <w:proofErr w:type="spellEnd"/>
      <w:r w:rsidR="001115C7">
        <w:t xml:space="preserve"> slices, observing increased </w:t>
      </w:r>
      <w:proofErr w:type="spellStart"/>
      <w:r w:rsidR="001115C7">
        <w:t>sEPSC</w:t>
      </w:r>
      <w:proofErr w:type="spellEnd"/>
      <w:r w:rsidR="001115C7">
        <w:t xml:space="preserve"> in </w:t>
      </w:r>
      <w:proofErr w:type="spellStart"/>
      <w:r w:rsidR="001115C7">
        <w:t>assembloids</w:t>
      </w:r>
      <w:proofErr w:type="spellEnd"/>
      <w:r w:rsidR="001115C7">
        <w:t xml:space="preserve"> </w:t>
      </w:r>
      <w:r w:rsidR="001115C7" w:rsidRPr="00D20467">
        <w:t>(</w:t>
      </w:r>
      <w:r w:rsidR="001115C7" w:rsidRPr="00D20467">
        <w:rPr>
          <w:b/>
          <w:bCs/>
        </w:rPr>
        <w:t>Fig. 6</w:t>
      </w:r>
      <w:r w:rsidR="001115C7">
        <w:rPr>
          <w:b/>
          <w:bCs/>
        </w:rPr>
        <w:t>I</w:t>
      </w:r>
      <w:r w:rsidR="001115C7" w:rsidRPr="00D20467">
        <w:rPr>
          <w:b/>
          <w:bCs/>
        </w:rPr>
        <w:t>-</w:t>
      </w:r>
      <w:r w:rsidR="001115C7">
        <w:rPr>
          <w:b/>
          <w:bCs/>
        </w:rPr>
        <w:t>L</w:t>
      </w:r>
      <w:r w:rsidR="001115C7" w:rsidRPr="00D20467">
        <w:t>).</w:t>
      </w:r>
      <w:r w:rsidR="001115C7">
        <w:t xml:space="preserve"> These suggest that </w:t>
      </w:r>
      <w:r w:rsidR="008F489E">
        <w:t xml:space="preserve">glutamate release by </w:t>
      </w:r>
      <w:r w:rsidR="001115C7">
        <w:t xml:space="preserve">cortical projection may promote spine </w:t>
      </w:r>
      <w:r w:rsidR="008F489E">
        <w:t xml:space="preserve">formation and </w:t>
      </w:r>
      <w:r w:rsidR="001115C7">
        <w:t xml:space="preserve">maturation </w:t>
      </w:r>
      <w:r w:rsidR="008F489E">
        <w:t xml:space="preserve">in </w:t>
      </w:r>
      <w:r w:rsidR="001115C7">
        <w:t>striatal neurons at structural and functional levels.</w:t>
      </w:r>
    </w:p>
    <w:p w14:paraId="48558D40" w14:textId="242CA86C" w:rsidR="00B90674" w:rsidRPr="00446129" w:rsidRDefault="001115C7" w:rsidP="0035415C">
      <w:pPr>
        <w:jc w:val="both"/>
        <w:rPr>
          <w:bCs/>
          <w:u w:val="single"/>
        </w:rPr>
      </w:pPr>
      <w:r>
        <w:rPr>
          <w:bCs/>
          <w:u w:val="single"/>
        </w:rPr>
        <w:t>2</w:t>
      </w:r>
      <w:r w:rsidR="00B90674" w:rsidRPr="00446129">
        <w:rPr>
          <w:bCs/>
          <w:u w:val="single"/>
        </w:rPr>
        <w:t xml:space="preserve">. Impaired axon projection in </w:t>
      </w:r>
      <w:r w:rsidR="00F64D17">
        <w:rPr>
          <w:bCs/>
          <w:u w:val="single"/>
        </w:rPr>
        <w:t>CS</w:t>
      </w:r>
      <w:r w:rsidR="00B90674" w:rsidRPr="00446129">
        <w:rPr>
          <w:bCs/>
          <w:u w:val="single"/>
        </w:rPr>
        <w:t xml:space="preserve"> </w:t>
      </w:r>
      <w:proofErr w:type="spellStart"/>
      <w:r w:rsidR="00B90674" w:rsidRPr="00446129">
        <w:rPr>
          <w:bCs/>
          <w:u w:val="single"/>
        </w:rPr>
        <w:t>assembloids</w:t>
      </w:r>
      <w:proofErr w:type="spellEnd"/>
      <w:r w:rsidR="003D4C7C" w:rsidRPr="00446129">
        <w:rPr>
          <w:bCs/>
          <w:u w:val="single"/>
        </w:rPr>
        <w:t xml:space="preserve"> carrying</w:t>
      </w:r>
      <w:r w:rsidR="003D4C7C" w:rsidRPr="00446129">
        <w:rPr>
          <w:bCs/>
          <w:i/>
          <w:iCs/>
          <w:u w:val="single"/>
        </w:rPr>
        <w:t xml:space="preserve"> SCN2A-C959X</w:t>
      </w:r>
      <w:r w:rsidR="003D4C7C" w:rsidRPr="00446129">
        <w:rPr>
          <w:bCs/>
          <w:u w:val="single"/>
        </w:rPr>
        <w:t xml:space="preserve"> mutation</w:t>
      </w:r>
      <w:r w:rsidR="0080215A" w:rsidRPr="00446129">
        <w:rPr>
          <w:bCs/>
          <w:u w:val="single"/>
        </w:rPr>
        <w:t>.</w:t>
      </w:r>
    </w:p>
    <w:p w14:paraId="1FA54EA3" w14:textId="71B355C5" w:rsidR="00C12C3A" w:rsidRPr="003079E8" w:rsidRDefault="00C12C3A" w:rsidP="0035415C">
      <w:pPr>
        <w:jc w:val="both"/>
        <w:rPr>
          <w:bCs/>
        </w:rPr>
      </w:pPr>
      <w:r w:rsidRPr="00446129">
        <w:rPr>
          <w:bCs/>
        </w:rPr>
        <w:t>Given Na</w:t>
      </w:r>
      <w:r w:rsidRPr="00446129">
        <w:rPr>
          <w:bCs/>
          <w:vertAlign w:val="subscript"/>
        </w:rPr>
        <w:t>V</w:t>
      </w:r>
      <w:r w:rsidRPr="00446129">
        <w:rPr>
          <w:bCs/>
        </w:rPr>
        <w:t xml:space="preserve">1.2's primary location on axons and its crucial role in axonal function, </w:t>
      </w:r>
      <w:r w:rsidR="00713A33">
        <w:rPr>
          <w:rFonts w:eastAsiaTheme="minorEastAsia" w:hint="eastAsia"/>
          <w:bCs/>
          <w:lang w:eastAsia="zh-CN"/>
        </w:rPr>
        <w:t>I</w:t>
      </w:r>
      <w:r w:rsidRPr="00446129">
        <w:rPr>
          <w:bCs/>
        </w:rPr>
        <w:t xml:space="preserve"> explored the impact of </w:t>
      </w:r>
      <w:r w:rsidRPr="00446129">
        <w:rPr>
          <w:bCs/>
          <w:i/>
          <w:iCs/>
        </w:rPr>
        <w:t>SCN2A</w:t>
      </w:r>
      <w:r w:rsidRPr="00446129">
        <w:rPr>
          <w:bCs/>
        </w:rPr>
        <w:t xml:space="preserve"> deficiency on axon projections. At day 60, </w:t>
      </w:r>
      <w:proofErr w:type="spellStart"/>
      <w:r w:rsidRPr="00446129">
        <w:rPr>
          <w:bCs/>
        </w:rPr>
        <w:t>hCS</w:t>
      </w:r>
      <w:proofErr w:type="spellEnd"/>
      <w:r w:rsidRPr="00446129">
        <w:rPr>
          <w:bCs/>
        </w:rPr>
        <w:t xml:space="preserve"> </w:t>
      </w:r>
      <w:r w:rsidR="0052282C" w:rsidRPr="00446129">
        <w:rPr>
          <w:bCs/>
        </w:rPr>
        <w:t xml:space="preserve">organoids </w:t>
      </w:r>
      <w:r w:rsidRPr="00446129">
        <w:rPr>
          <w:bCs/>
        </w:rPr>
        <w:t xml:space="preserve">were labeled with AAV1-hSyn-mScarlet, and fused with </w:t>
      </w:r>
      <w:proofErr w:type="spellStart"/>
      <w:r w:rsidRPr="00446129">
        <w:rPr>
          <w:bCs/>
        </w:rPr>
        <w:t>hStrS</w:t>
      </w:r>
      <w:proofErr w:type="spellEnd"/>
      <w:r w:rsidRPr="00446129">
        <w:rPr>
          <w:bCs/>
        </w:rPr>
        <w:t xml:space="preserve"> </w:t>
      </w:r>
      <w:r w:rsidR="00BD6BEE" w:rsidRPr="00446129">
        <w:rPr>
          <w:bCs/>
        </w:rPr>
        <w:t xml:space="preserve">at day 65 </w:t>
      </w:r>
      <w:r w:rsidRPr="00446129">
        <w:rPr>
          <w:bCs/>
        </w:rPr>
        <w:t xml:space="preserve">to form </w:t>
      </w:r>
      <w:r w:rsidR="00F64D17">
        <w:rPr>
          <w:bCs/>
        </w:rPr>
        <w:t>CS</w:t>
      </w:r>
      <w:r w:rsidRPr="00446129">
        <w:rPr>
          <w:bCs/>
        </w:rPr>
        <w:t xml:space="preserve"> </w:t>
      </w:r>
      <w:proofErr w:type="spellStart"/>
      <w:r w:rsidRPr="00446129">
        <w:rPr>
          <w:bCs/>
        </w:rPr>
        <w:t>assembloids</w:t>
      </w:r>
      <w:proofErr w:type="spellEnd"/>
      <w:r w:rsidRPr="00446129">
        <w:rPr>
          <w:bCs/>
        </w:rPr>
        <w:t xml:space="preserve"> for </w:t>
      </w:r>
      <w:r w:rsidR="00713A33" w:rsidRPr="00713A33">
        <w:rPr>
          <w:bCs/>
        </w:rPr>
        <w:t>cortical axon projection analysis</w:t>
      </w:r>
      <w:r w:rsidRPr="00446129">
        <w:rPr>
          <w:bCs/>
        </w:rPr>
        <w:t xml:space="preserve">. </w:t>
      </w:r>
      <w:r w:rsidR="00713A33">
        <w:rPr>
          <w:rFonts w:eastAsiaTheme="minorEastAsia" w:hint="eastAsia"/>
          <w:bCs/>
          <w:lang w:eastAsia="zh-CN"/>
        </w:rPr>
        <w:t>D</w:t>
      </w:r>
      <w:r w:rsidRPr="00446129">
        <w:rPr>
          <w:bCs/>
        </w:rPr>
        <w:t xml:space="preserve">ata </w:t>
      </w:r>
      <w:r w:rsidR="00784A75">
        <w:rPr>
          <w:rFonts w:eastAsiaTheme="minorEastAsia" w:hint="eastAsia"/>
          <w:bCs/>
          <w:lang w:eastAsia="zh-CN"/>
        </w:rPr>
        <w:t>showed</w:t>
      </w:r>
      <w:r w:rsidRPr="00446129">
        <w:rPr>
          <w:bCs/>
        </w:rPr>
        <w:t xml:space="preserve"> notably reduced cortic</w:t>
      </w:r>
      <w:r w:rsidR="00784A75">
        <w:rPr>
          <w:rFonts w:eastAsiaTheme="minorEastAsia" w:hint="eastAsia"/>
          <w:bCs/>
          <w:lang w:eastAsia="zh-CN"/>
        </w:rPr>
        <w:t>o</w:t>
      </w:r>
      <w:r w:rsidRPr="00446129">
        <w:rPr>
          <w:bCs/>
        </w:rPr>
        <w:t xml:space="preserve">-striatal axon projections in HET </w:t>
      </w:r>
      <w:proofErr w:type="spellStart"/>
      <w:r w:rsidRPr="00446129">
        <w:rPr>
          <w:bCs/>
        </w:rPr>
        <w:t>assembloids</w:t>
      </w:r>
      <w:proofErr w:type="spellEnd"/>
      <w:r w:rsidRPr="00446129">
        <w:rPr>
          <w:bCs/>
        </w:rPr>
        <w:t xml:space="preserve"> (</w:t>
      </w:r>
      <w:r w:rsidRPr="00446129">
        <w:rPr>
          <w:b/>
        </w:rPr>
        <w:t xml:space="preserve">Fig. </w:t>
      </w:r>
      <w:r w:rsidR="00F64D17">
        <w:rPr>
          <w:b/>
        </w:rPr>
        <w:t>7</w:t>
      </w:r>
      <w:r w:rsidR="00784A75">
        <w:rPr>
          <w:rFonts w:eastAsiaTheme="minorEastAsia" w:hint="eastAsia"/>
          <w:bCs/>
          <w:lang w:eastAsia="zh-CN"/>
        </w:rPr>
        <w:t>),</w:t>
      </w:r>
      <w:r w:rsidRPr="00446129">
        <w:rPr>
          <w:bCs/>
        </w:rPr>
        <w:t xml:space="preserve"> indicating </w:t>
      </w:r>
      <w:r w:rsidR="00713A33">
        <w:rPr>
          <w:rFonts w:eastAsiaTheme="minorEastAsia" w:hint="eastAsia"/>
          <w:bCs/>
          <w:lang w:eastAsia="zh-CN"/>
        </w:rPr>
        <w:t>i</w:t>
      </w:r>
      <w:r w:rsidR="00713A33" w:rsidRPr="00713A33">
        <w:rPr>
          <w:bCs/>
        </w:rPr>
        <w:t xml:space="preserve">mpaired </w:t>
      </w:r>
      <w:r w:rsidRPr="00446129">
        <w:rPr>
          <w:bCs/>
        </w:rPr>
        <w:t>axon projection</w:t>
      </w:r>
      <w:r w:rsidRPr="003079E8">
        <w:rPr>
          <w:bCs/>
        </w:rPr>
        <w:t>.</w:t>
      </w:r>
    </w:p>
    <w:p w14:paraId="18EC5ABA" w14:textId="22C8909E" w:rsidR="00C21875" w:rsidRDefault="00BA23F3" w:rsidP="0035415C">
      <w:pPr>
        <w:jc w:val="both"/>
        <w:rPr>
          <w:noProof/>
        </w:rPr>
      </w:pPr>
      <w:bookmarkStart w:id="24" w:name="OLE_LINK1"/>
      <w:r>
        <w:rPr>
          <w:bCs/>
          <w:u w:val="single"/>
        </w:rPr>
        <w:t>3</w:t>
      </w:r>
      <w:r w:rsidR="00C21875" w:rsidRPr="003079E8">
        <w:rPr>
          <w:bCs/>
          <w:u w:val="single"/>
        </w:rPr>
        <w:t xml:space="preserve">. </w:t>
      </w:r>
      <w:r>
        <w:rPr>
          <w:bCs/>
          <w:u w:val="single"/>
        </w:rPr>
        <w:t>R</w:t>
      </w:r>
      <w:r w:rsidRPr="00BA23F3">
        <w:rPr>
          <w:bCs/>
          <w:u w:val="single"/>
        </w:rPr>
        <w:t>eduction in synapse and axon</w:t>
      </w:r>
      <w:r w:rsidR="00452B8D">
        <w:rPr>
          <w:bCs/>
          <w:u w:val="single"/>
        </w:rPr>
        <w:t>-</w:t>
      </w:r>
      <w:r w:rsidRPr="00BA23F3">
        <w:rPr>
          <w:bCs/>
          <w:u w:val="single"/>
        </w:rPr>
        <w:t xml:space="preserve">related pathways </w:t>
      </w:r>
      <w:r w:rsidRPr="00446129">
        <w:rPr>
          <w:bCs/>
          <w:u w:val="single"/>
        </w:rPr>
        <w:t xml:space="preserve">in </w:t>
      </w:r>
      <w:r>
        <w:rPr>
          <w:bCs/>
          <w:u w:val="single"/>
        </w:rPr>
        <w:t>CS</w:t>
      </w:r>
      <w:r w:rsidRPr="00446129">
        <w:rPr>
          <w:bCs/>
          <w:u w:val="single"/>
        </w:rPr>
        <w:t xml:space="preserve"> </w:t>
      </w:r>
      <w:proofErr w:type="spellStart"/>
      <w:r w:rsidRPr="00446129">
        <w:rPr>
          <w:bCs/>
          <w:u w:val="single"/>
        </w:rPr>
        <w:t>assembloids</w:t>
      </w:r>
      <w:proofErr w:type="spellEnd"/>
      <w:r w:rsidRPr="00446129">
        <w:rPr>
          <w:bCs/>
          <w:u w:val="single"/>
        </w:rPr>
        <w:t xml:space="preserve"> carrying</w:t>
      </w:r>
      <w:r w:rsidRPr="00446129">
        <w:rPr>
          <w:bCs/>
          <w:i/>
          <w:iCs/>
          <w:u w:val="single"/>
        </w:rPr>
        <w:t xml:space="preserve"> SCN2A-C959X</w:t>
      </w:r>
      <w:r w:rsidRPr="00446129">
        <w:rPr>
          <w:bCs/>
          <w:u w:val="single"/>
        </w:rPr>
        <w:t xml:space="preserve"> mutation</w:t>
      </w:r>
      <w:r w:rsidR="00C21875" w:rsidRPr="003079E8">
        <w:rPr>
          <w:bCs/>
          <w:u w:val="single"/>
        </w:rPr>
        <w:t>.</w:t>
      </w:r>
      <w:r w:rsidR="00CF03B4" w:rsidRPr="003079E8">
        <w:rPr>
          <w:noProof/>
        </w:rPr>
        <w:t xml:space="preserve"> </w:t>
      </w:r>
    </w:p>
    <w:p w14:paraId="73448028" w14:textId="029EB0E0" w:rsidR="00860412" w:rsidRDefault="00F30990" w:rsidP="00F30990">
      <w:pPr>
        <w:jc w:val="both"/>
      </w:pPr>
      <w:r>
        <w:t xml:space="preserve">To uncover the molecular mechanisms behind the observed cellular and subcellular deficits, I examined gene expression profiles and pathways using RNA sequencing. At the single-gene level, I identified 2663 up- and </w:t>
      </w:r>
      <w:r w:rsidR="00C873CF" w:rsidRPr="00446129">
        <w:rPr>
          <w:noProof/>
          <w:highlight w:val="yellow"/>
        </w:rPr>
        <w:lastRenderedPageBreak/>
        <mc:AlternateContent>
          <mc:Choice Requires="wps">
            <w:drawing>
              <wp:anchor distT="45720" distB="45720" distL="114300" distR="114300" simplePos="0" relativeHeight="251665408" behindDoc="0" locked="0" layoutInCell="1" allowOverlap="1" wp14:anchorId="5158A985" wp14:editId="297ABE38">
                <wp:simplePos x="0" y="0"/>
                <wp:positionH relativeFrom="margin">
                  <wp:posOffset>2286000</wp:posOffset>
                </wp:positionH>
                <wp:positionV relativeFrom="paragraph">
                  <wp:posOffset>0</wp:posOffset>
                </wp:positionV>
                <wp:extent cx="4572000" cy="2790190"/>
                <wp:effectExtent l="0" t="0" r="19050" b="10160"/>
                <wp:wrapSquare wrapText="bothSides"/>
                <wp:docPr id="1856454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2790190"/>
                        </a:xfrm>
                        <a:prstGeom prst="rect">
                          <a:avLst/>
                        </a:prstGeom>
                        <a:solidFill>
                          <a:srgbClr val="FFFFFF"/>
                        </a:solidFill>
                        <a:ln w="9525">
                          <a:solidFill>
                            <a:srgbClr val="000000"/>
                          </a:solidFill>
                          <a:miter lim="800000"/>
                          <a:headEnd/>
                          <a:tailEnd/>
                        </a:ln>
                      </wps:spPr>
                      <wps:txbx>
                        <w:txbxContent>
                          <w:p w14:paraId="24D44EA4" w14:textId="54A7CFC3" w:rsidR="005363A2" w:rsidRPr="00793508" w:rsidRDefault="00CF069E" w:rsidP="008216A5">
                            <w:pPr>
                              <w:pStyle w:val="NormalWeb"/>
                              <w:jc w:val="both"/>
                              <w:rPr>
                                <w:rFonts w:ascii="Arial" w:hAnsi="Arial" w:cs="Arial"/>
                                <w:b/>
                                <w:bCs/>
                                <w:sz w:val="18"/>
                                <w:szCs w:val="18"/>
                              </w:rPr>
                            </w:pPr>
                            <w:r>
                              <w:rPr>
                                <w:noProof/>
                              </w:rPr>
                              <w:drawing>
                                <wp:inline distT="0" distB="0" distL="0" distR="0" wp14:anchorId="4B3B002C" wp14:editId="6A2EF5EA">
                                  <wp:extent cx="4380230" cy="1175385"/>
                                  <wp:effectExtent l="0" t="0" r="1270" b="5715"/>
                                  <wp:docPr id="39007000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0009" name="Picture 15"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0230" cy="1175385"/>
                                          </a:xfrm>
                                          <a:prstGeom prst="rect">
                                            <a:avLst/>
                                          </a:prstGeom>
                                          <a:noFill/>
                                          <a:ln>
                                            <a:noFill/>
                                          </a:ln>
                                        </pic:spPr>
                                      </pic:pic>
                                    </a:graphicData>
                                  </a:graphic>
                                </wp:inline>
                              </w:drawing>
                            </w:r>
                            <w:r w:rsidR="005363A2" w:rsidRPr="0084594E">
                              <w:rPr>
                                <w:rFonts w:ascii="Arial" w:hAnsi="Arial" w:cs="Arial"/>
                                <w:b/>
                                <w:bCs/>
                                <w:sz w:val="18"/>
                                <w:szCs w:val="18"/>
                              </w:rPr>
                              <w:t xml:space="preserve"> Fig</w:t>
                            </w:r>
                            <w:r w:rsidR="005363A2">
                              <w:rPr>
                                <w:rFonts w:ascii="Arial" w:hAnsi="Arial" w:cs="Arial"/>
                                <w:b/>
                                <w:bCs/>
                                <w:sz w:val="18"/>
                                <w:szCs w:val="18"/>
                              </w:rPr>
                              <w:t>.</w:t>
                            </w:r>
                            <w:r w:rsidR="005363A2" w:rsidRPr="0084594E">
                              <w:rPr>
                                <w:rFonts w:ascii="Arial" w:hAnsi="Arial" w:cs="Arial"/>
                                <w:b/>
                                <w:bCs/>
                                <w:sz w:val="18"/>
                                <w:szCs w:val="18"/>
                              </w:rPr>
                              <w:t xml:space="preserve"> </w:t>
                            </w:r>
                            <w:r w:rsidR="005363A2">
                              <w:rPr>
                                <w:rFonts w:ascii="Arial" w:hAnsi="Arial" w:cs="Arial"/>
                                <w:b/>
                                <w:bCs/>
                                <w:sz w:val="18"/>
                                <w:szCs w:val="18"/>
                              </w:rPr>
                              <w:t>8</w:t>
                            </w:r>
                            <w:r w:rsidR="005363A2" w:rsidRPr="0084594E">
                              <w:rPr>
                                <w:rFonts w:ascii="Arial" w:hAnsi="Arial" w:cs="Arial"/>
                                <w:sz w:val="18"/>
                                <w:szCs w:val="18"/>
                              </w:rPr>
                              <w:t>.</w:t>
                            </w:r>
                            <w:r w:rsidR="005363A2">
                              <w:rPr>
                                <w:rFonts w:ascii="Arial" w:hAnsi="Arial" w:cs="Arial"/>
                                <w:sz w:val="18"/>
                                <w:szCs w:val="18"/>
                              </w:rPr>
                              <w:t xml:space="preserve"> </w:t>
                            </w:r>
                            <w:r w:rsidR="00341DAC" w:rsidRPr="00341DAC">
                              <w:rPr>
                                <w:rFonts w:ascii="Arial" w:hAnsi="Arial" w:cs="Arial"/>
                                <w:b/>
                                <w:bCs/>
                                <w:sz w:val="18"/>
                                <w:szCs w:val="18"/>
                              </w:rPr>
                              <w:t>RNA sequencing of</w:t>
                            </w:r>
                            <w:r w:rsidR="00341DAC" w:rsidRPr="00341DAC">
                              <w:rPr>
                                <w:rFonts w:ascii="Arial" w:hAnsi="Arial" w:cs="Arial"/>
                                <w:sz w:val="18"/>
                                <w:szCs w:val="18"/>
                              </w:rPr>
                              <w:t xml:space="preserve"> </w:t>
                            </w:r>
                            <w:r w:rsidR="00341DAC">
                              <w:rPr>
                                <w:rFonts w:ascii="Arial" w:hAnsi="Arial" w:cs="Arial"/>
                                <w:b/>
                                <w:bCs/>
                                <w:sz w:val="18"/>
                                <w:szCs w:val="18"/>
                              </w:rPr>
                              <w:t xml:space="preserve">human CS </w:t>
                            </w:r>
                            <w:proofErr w:type="spellStart"/>
                            <w:r w:rsidR="00341DAC" w:rsidRPr="00BA3B34">
                              <w:rPr>
                                <w:rFonts w:ascii="Arial" w:hAnsi="Arial" w:cs="Arial"/>
                                <w:b/>
                                <w:bCs/>
                                <w:sz w:val="18"/>
                                <w:szCs w:val="18"/>
                              </w:rPr>
                              <w:t>assembloids</w:t>
                            </w:r>
                            <w:proofErr w:type="spellEnd"/>
                            <w:r w:rsidR="00341DAC">
                              <w:rPr>
                                <w:rFonts w:ascii="Arial" w:hAnsi="Arial" w:cs="Arial"/>
                                <w:b/>
                                <w:bCs/>
                                <w:sz w:val="18"/>
                                <w:szCs w:val="18"/>
                              </w:rPr>
                              <w:t xml:space="preserve"> showed r</w:t>
                            </w:r>
                            <w:r w:rsidR="002452CC" w:rsidRPr="002452CC">
                              <w:rPr>
                                <w:rFonts w:ascii="Arial" w:hAnsi="Arial" w:cs="Arial"/>
                                <w:b/>
                                <w:bCs/>
                                <w:sz w:val="18"/>
                                <w:szCs w:val="18"/>
                              </w:rPr>
                              <w:t xml:space="preserve">eduction in synapse </w:t>
                            </w:r>
                            <w:r w:rsidR="00341DAC">
                              <w:rPr>
                                <w:rFonts w:ascii="Arial" w:hAnsi="Arial" w:cs="Arial"/>
                                <w:b/>
                                <w:bCs/>
                                <w:sz w:val="18"/>
                                <w:szCs w:val="18"/>
                              </w:rPr>
                              <w:t>and</w:t>
                            </w:r>
                            <w:r w:rsidR="002452CC" w:rsidRPr="002452CC">
                              <w:rPr>
                                <w:rFonts w:ascii="Arial" w:hAnsi="Arial" w:cs="Arial"/>
                                <w:b/>
                                <w:bCs/>
                                <w:sz w:val="18"/>
                                <w:szCs w:val="18"/>
                              </w:rPr>
                              <w:t xml:space="preserve"> axon related pathways in </w:t>
                            </w:r>
                            <w:r w:rsidR="002452CC" w:rsidRPr="00341DAC">
                              <w:rPr>
                                <w:rFonts w:ascii="Arial" w:hAnsi="Arial" w:cs="Arial"/>
                                <w:b/>
                                <w:bCs/>
                                <w:i/>
                                <w:iCs/>
                                <w:sz w:val="18"/>
                                <w:szCs w:val="18"/>
                              </w:rPr>
                              <w:t>SCN2A-C959X</w:t>
                            </w:r>
                            <w:r w:rsidR="002452CC" w:rsidRPr="002452CC">
                              <w:rPr>
                                <w:rFonts w:ascii="Arial" w:hAnsi="Arial" w:cs="Arial"/>
                                <w:b/>
                                <w:bCs/>
                                <w:sz w:val="18"/>
                                <w:szCs w:val="18"/>
                              </w:rPr>
                              <w:t xml:space="preserve"> mutation</w:t>
                            </w:r>
                            <w:r w:rsidR="005363A2" w:rsidRPr="0084594E">
                              <w:rPr>
                                <w:rFonts w:ascii="Arial" w:hAnsi="Arial" w:cs="Arial"/>
                                <w:b/>
                                <w:bCs/>
                                <w:sz w:val="18"/>
                                <w:szCs w:val="18"/>
                              </w:rPr>
                              <w:t>.</w:t>
                            </w:r>
                            <w:r w:rsidR="005363A2" w:rsidRPr="0084594E">
                              <w:rPr>
                                <w:rFonts w:ascii="Arial" w:hAnsi="Arial" w:cs="Arial"/>
                                <w:sz w:val="18"/>
                                <w:szCs w:val="18"/>
                              </w:rPr>
                              <w:t xml:space="preserve"> </w:t>
                            </w:r>
                            <w:r w:rsidR="005363A2" w:rsidRPr="007F5BFC">
                              <w:rPr>
                                <w:rFonts w:ascii="Arial" w:hAnsi="Arial" w:cs="Arial"/>
                                <w:b/>
                                <w:bCs/>
                                <w:sz w:val="18"/>
                                <w:szCs w:val="18"/>
                              </w:rPr>
                              <w:t>A</w:t>
                            </w:r>
                            <w:r w:rsidR="005363A2">
                              <w:rPr>
                                <w:rFonts w:ascii="Arial" w:hAnsi="Arial" w:cs="Arial"/>
                                <w:b/>
                                <w:bCs/>
                                <w:sz w:val="18"/>
                                <w:szCs w:val="18"/>
                              </w:rPr>
                              <w:t>:</w:t>
                            </w:r>
                            <w:r w:rsidR="005363A2">
                              <w:rPr>
                                <w:rFonts w:ascii="Arial" w:hAnsi="Arial" w:cs="Arial"/>
                                <w:sz w:val="18"/>
                                <w:szCs w:val="18"/>
                              </w:rPr>
                              <w:t xml:space="preserve"> </w:t>
                            </w:r>
                            <w:r w:rsidR="00341DAC" w:rsidRPr="00341DAC">
                              <w:rPr>
                                <w:rFonts w:ascii="Arial" w:hAnsi="Arial" w:cs="Arial"/>
                                <w:sz w:val="18"/>
                                <w:szCs w:val="18"/>
                              </w:rPr>
                              <w:t xml:space="preserve">Volcano plot of gene expression. Blue points represent statistically significantly downregulated genes, while </w:t>
                            </w:r>
                            <w:r w:rsidR="00341DAC">
                              <w:rPr>
                                <w:rFonts w:ascii="Arial" w:hAnsi="Arial" w:cs="Arial"/>
                                <w:sz w:val="18"/>
                                <w:szCs w:val="18"/>
                              </w:rPr>
                              <w:t>purple</w:t>
                            </w:r>
                            <w:r w:rsidR="00341DAC" w:rsidRPr="00341DAC">
                              <w:rPr>
                                <w:rFonts w:ascii="Arial" w:hAnsi="Arial" w:cs="Arial"/>
                                <w:sz w:val="18"/>
                                <w:szCs w:val="18"/>
                              </w:rPr>
                              <w:t xml:space="preserve"> points represent statistically significantly upregulated genes in </w:t>
                            </w:r>
                            <w:r w:rsidR="00341DAC">
                              <w:rPr>
                                <w:rFonts w:ascii="Arial" w:hAnsi="Arial" w:cs="Arial"/>
                                <w:sz w:val="18"/>
                                <w:szCs w:val="18"/>
                              </w:rPr>
                              <w:t>HET</w:t>
                            </w:r>
                            <w:r w:rsidR="00341DAC" w:rsidRPr="00341DAC">
                              <w:rPr>
                                <w:rFonts w:ascii="Arial" w:hAnsi="Arial" w:cs="Arial"/>
                                <w:sz w:val="18"/>
                                <w:szCs w:val="18"/>
                              </w:rPr>
                              <w:t xml:space="preserve"> samples compared to WT samples. Grey points represent genes that are not significantly different. </w:t>
                            </w:r>
                            <w:r w:rsidR="00341DAC" w:rsidRPr="008216A5">
                              <w:rPr>
                                <w:rFonts w:ascii="Arial" w:hAnsi="Arial" w:cs="Arial"/>
                                <w:b/>
                                <w:bCs/>
                                <w:sz w:val="18"/>
                                <w:szCs w:val="18"/>
                              </w:rPr>
                              <w:t>B</w:t>
                            </w:r>
                            <w:r w:rsidR="00341DAC" w:rsidRPr="00341DAC">
                              <w:rPr>
                                <w:rFonts w:ascii="Arial" w:hAnsi="Arial" w:cs="Arial"/>
                                <w:sz w:val="18"/>
                                <w:szCs w:val="18"/>
                              </w:rPr>
                              <w:t xml:space="preserve">, List of top 10 pathways (Kyoto Encyclopedia of Genes and Genomes, KEGG) altered between samples from </w:t>
                            </w:r>
                            <w:r w:rsidR="007275D2">
                              <w:rPr>
                                <w:rFonts w:ascii="Arial" w:hAnsi="Arial" w:cs="Arial"/>
                                <w:sz w:val="18"/>
                                <w:szCs w:val="18"/>
                              </w:rPr>
                              <w:t>HET</w:t>
                            </w:r>
                            <w:r w:rsidR="00341DAC" w:rsidRPr="00341DAC">
                              <w:rPr>
                                <w:rFonts w:ascii="Arial" w:hAnsi="Arial" w:cs="Arial"/>
                                <w:sz w:val="18"/>
                                <w:szCs w:val="18"/>
                              </w:rPr>
                              <w:t xml:space="preserve"> and WT </w:t>
                            </w:r>
                            <w:r w:rsidR="007275D2">
                              <w:rPr>
                                <w:rFonts w:ascii="Arial" w:hAnsi="Arial" w:cs="Arial"/>
                                <w:sz w:val="18"/>
                                <w:szCs w:val="18"/>
                              </w:rPr>
                              <w:t xml:space="preserve">CS </w:t>
                            </w:r>
                            <w:proofErr w:type="spellStart"/>
                            <w:r w:rsidR="007275D2">
                              <w:rPr>
                                <w:rFonts w:ascii="Arial" w:hAnsi="Arial" w:cs="Arial"/>
                                <w:sz w:val="18"/>
                                <w:szCs w:val="18"/>
                              </w:rPr>
                              <w:t>assembloids</w:t>
                            </w:r>
                            <w:proofErr w:type="spellEnd"/>
                            <w:r w:rsidR="00341DAC" w:rsidRPr="00341DAC">
                              <w:rPr>
                                <w:rFonts w:ascii="Arial" w:hAnsi="Arial" w:cs="Arial"/>
                                <w:sz w:val="18"/>
                                <w:szCs w:val="18"/>
                              </w:rPr>
                              <w:t xml:space="preserve"> (Fisher’s test). </w:t>
                            </w:r>
                            <w:r w:rsidR="00341DAC" w:rsidRPr="008216A5">
                              <w:rPr>
                                <w:rFonts w:ascii="Arial" w:hAnsi="Arial" w:cs="Arial"/>
                                <w:b/>
                                <w:bCs/>
                                <w:sz w:val="18"/>
                                <w:szCs w:val="18"/>
                              </w:rPr>
                              <w:t>C</w:t>
                            </w:r>
                            <w:r w:rsidR="00341DAC">
                              <w:rPr>
                                <w:rFonts w:ascii="Arial" w:hAnsi="Arial" w:cs="Arial"/>
                                <w:sz w:val="18"/>
                                <w:szCs w:val="18"/>
                              </w:rPr>
                              <w:t xml:space="preserve">. </w:t>
                            </w:r>
                            <w:r w:rsidR="00341DAC" w:rsidRPr="00341DAC">
                              <w:rPr>
                                <w:rFonts w:ascii="Arial" w:hAnsi="Arial" w:cs="Arial"/>
                                <w:sz w:val="18"/>
                                <w:szCs w:val="18"/>
                              </w:rPr>
                              <w:t>The</w:t>
                            </w:r>
                            <w:r w:rsidR="00341DAC">
                              <w:rPr>
                                <w:rFonts w:ascii="Arial" w:hAnsi="Arial" w:cs="Arial"/>
                                <w:sz w:val="18"/>
                                <w:szCs w:val="18"/>
                              </w:rPr>
                              <w:t xml:space="preserve"> network </w:t>
                            </w:r>
                            <w:r w:rsidR="008216A5">
                              <w:rPr>
                                <w:rFonts w:ascii="Arial" w:hAnsi="Arial" w:cs="Arial"/>
                                <w:sz w:val="18"/>
                                <w:szCs w:val="18"/>
                              </w:rPr>
                              <w:t xml:space="preserve">pathway </w:t>
                            </w:r>
                            <w:proofErr w:type="gramStart"/>
                            <w:r w:rsidR="00341DAC">
                              <w:rPr>
                                <w:rFonts w:ascii="Arial" w:hAnsi="Arial" w:cs="Arial"/>
                                <w:sz w:val="18"/>
                                <w:szCs w:val="18"/>
                              </w:rPr>
                              <w:t>change</w:t>
                            </w:r>
                            <w:proofErr w:type="gramEnd"/>
                            <w:r w:rsidR="00341DAC">
                              <w:rPr>
                                <w:rFonts w:ascii="Arial" w:hAnsi="Arial" w:cs="Arial"/>
                                <w:sz w:val="18"/>
                                <w:szCs w:val="18"/>
                              </w:rPr>
                              <w:t xml:space="preserve"> in IPA analysis</w:t>
                            </w:r>
                            <w:r w:rsidR="008216A5">
                              <w:rPr>
                                <w:rFonts w:ascii="Arial" w:hAnsi="Arial" w:cs="Arial"/>
                                <w:sz w:val="18"/>
                                <w:szCs w:val="18"/>
                              </w:rPr>
                              <w:t xml:space="preserve">. </w:t>
                            </w:r>
                            <w:r w:rsidR="008216A5" w:rsidRPr="008216A5">
                              <w:rPr>
                                <w:rFonts w:ascii="Arial" w:hAnsi="Arial" w:cs="Arial"/>
                                <w:sz w:val="18"/>
                                <w:szCs w:val="18"/>
                              </w:rPr>
                              <w:t xml:space="preserve">Blue </w:t>
                            </w:r>
                            <w:r w:rsidR="008216A5">
                              <w:rPr>
                                <w:rFonts w:ascii="Arial" w:hAnsi="Arial" w:cs="Arial"/>
                                <w:sz w:val="18"/>
                                <w:szCs w:val="18"/>
                              </w:rPr>
                              <w:t>color</w:t>
                            </w:r>
                            <w:r w:rsidR="008216A5" w:rsidRPr="008216A5">
                              <w:rPr>
                                <w:rFonts w:ascii="Arial" w:hAnsi="Arial" w:cs="Arial"/>
                                <w:sz w:val="18"/>
                                <w:szCs w:val="18"/>
                              </w:rPr>
                              <w:t xml:space="preserve"> </w:t>
                            </w:r>
                            <w:proofErr w:type="gramStart"/>
                            <w:r w:rsidR="008216A5" w:rsidRPr="008216A5">
                              <w:rPr>
                                <w:rFonts w:ascii="Arial" w:hAnsi="Arial" w:cs="Arial"/>
                                <w:sz w:val="18"/>
                                <w:szCs w:val="18"/>
                              </w:rPr>
                              <w:t>indicate</w:t>
                            </w:r>
                            <w:proofErr w:type="gramEnd"/>
                            <w:r w:rsidR="008216A5" w:rsidRPr="008216A5">
                              <w:rPr>
                                <w:rFonts w:ascii="Arial" w:hAnsi="Arial" w:cs="Arial"/>
                                <w:sz w:val="18"/>
                                <w:szCs w:val="18"/>
                              </w:rPr>
                              <w:t xml:space="preserve"> significantly downregulated </w:t>
                            </w:r>
                            <w:r w:rsidR="008216A5">
                              <w:rPr>
                                <w:rFonts w:ascii="Arial" w:hAnsi="Arial" w:cs="Arial"/>
                                <w:sz w:val="18"/>
                                <w:szCs w:val="18"/>
                              </w:rPr>
                              <w:t>pathway</w:t>
                            </w:r>
                            <w:r w:rsidR="008216A5" w:rsidRPr="008216A5">
                              <w:rPr>
                                <w:rFonts w:ascii="Arial" w:hAnsi="Arial" w:cs="Arial"/>
                                <w:sz w:val="18"/>
                                <w:szCs w:val="18"/>
                              </w:rPr>
                              <w:t xml:space="preserve">, while </w:t>
                            </w:r>
                            <w:proofErr w:type="spellStart"/>
                            <w:r w:rsidR="008216A5">
                              <w:rPr>
                                <w:rFonts w:ascii="Arial" w:hAnsi="Arial" w:cs="Arial"/>
                                <w:sz w:val="18"/>
                                <w:szCs w:val="18"/>
                              </w:rPr>
                              <w:t>organe</w:t>
                            </w:r>
                            <w:proofErr w:type="spellEnd"/>
                            <w:r w:rsidR="008216A5">
                              <w:rPr>
                                <w:rFonts w:ascii="Arial" w:hAnsi="Arial" w:cs="Arial"/>
                                <w:sz w:val="18"/>
                                <w:szCs w:val="18"/>
                              </w:rPr>
                              <w:t xml:space="preserve"> color</w:t>
                            </w:r>
                            <w:r w:rsidR="008216A5" w:rsidRPr="008216A5">
                              <w:rPr>
                                <w:rFonts w:ascii="Arial" w:hAnsi="Arial" w:cs="Arial"/>
                                <w:sz w:val="18"/>
                                <w:szCs w:val="18"/>
                              </w:rPr>
                              <w:t xml:space="preserve"> indicate significantly upregulated </w:t>
                            </w:r>
                            <w:r w:rsidR="008216A5">
                              <w:rPr>
                                <w:rFonts w:ascii="Arial" w:hAnsi="Arial" w:cs="Arial"/>
                                <w:sz w:val="18"/>
                                <w:szCs w:val="18"/>
                              </w:rPr>
                              <w:t>pathway</w:t>
                            </w:r>
                            <w:r w:rsidR="008216A5" w:rsidRPr="008216A5">
                              <w:rPr>
                                <w:rFonts w:ascii="Arial" w:hAnsi="Arial" w:cs="Arial"/>
                                <w:sz w:val="18"/>
                                <w:szCs w:val="18"/>
                              </w:rPr>
                              <w:t xml:space="preserve"> in HET vs. WT samples.</w:t>
                            </w:r>
                            <w:r w:rsidR="00341DAC" w:rsidRPr="00341DAC">
                              <w:rPr>
                                <w:rFonts w:ascii="Arial" w:hAnsi="Arial" w:cs="Arial"/>
                                <w:sz w:val="18"/>
                                <w:szCs w:val="18"/>
                              </w:rPr>
                              <w:t xml:space="preserve"> </w:t>
                            </w:r>
                            <w:bookmarkStart w:id="25" w:name="_Hlk181282750"/>
                            <w:r w:rsidR="0031428D">
                              <w:rPr>
                                <w:rFonts w:ascii="Arial" w:hAnsi="Arial" w:cs="Arial"/>
                                <w:sz w:val="18"/>
                                <w:szCs w:val="18"/>
                              </w:rPr>
                              <w:t>Dendri</w:t>
                            </w:r>
                            <w:r w:rsidR="007275D2">
                              <w:rPr>
                                <w:rFonts w:ascii="Arial" w:hAnsi="Arial" w:cs="Arial"/>
                                <w:sz w:val="18"/>
                                <w:szCs w:val="18"/>
                              </w:rPr>
                              <w:t>tic</w:t>
                            </w:r>
                            <w:r w:rsidR="0031428D">
                              <w:rPr>
                                <w:rFonts w:ascii="Arial" w:hAnsi="Arial" w:cs="Arial"/>
                                <w:sz w:val="18"/>
                                <w:szCs w:val="18"/>
                              </w:rPr>
                              <w:t xml:space="preserve"> grow</w:t>
                            </w:r>
                            <w:r w:rsidR="007275D2">
                              <w:rPr>
                                <w:rFonts w:ascii="Arial" w:hAnsi="Arial" w:cs="Arial"/>
                                <w:sz w:val="18"/>
                                <w:szCs w:val="18"/>
                              </w:rPr>
                              <w:t>th</w:t>
                            </w:r>
                            <w:r w:rsidR="0031428D">
                              <w:rPr>
                                <w:rFonts w:ascii="Arial" w:hAnsi="Arial" w:cs="Arial"/>
                                <w:sz w:val="18"/>
                                <w:szCs w:val="18"/>
                              </w:rPr>
                              <w:t xml:space="preserve"> and </w:t>
                            </w:r>
                            <w:r w:rsidR="007275D2">
                              <w:rPr>
                                <w:rFonts w:ascii="Arial" w:hAnsi="Arial" w:cs="Arial"/>
                                <w:sz w:val="18"/>
                                <w:szCs w:val="18"/>
                              </w:rPr>
                              <w:t>s</w:t>
                            </w:r>
                            <w:r w:rsidR="007275D2" w:rsidRPr="007275D2">
                              <w:rPr>
                                <w:rFonts w:ascii="Arial" w:hAnsi="Arial" w:cs="Arial"/>
                                <w:sz w:val="18"/>
                                <w:szCs w:val="18"/>
                              </w:rPr>
                              <w:t xml:space="preserve">ynaptogenesis </w:t>
                            </w:r>
                            <w:r w:rsidR="007275D2">
                              <w:rPr>
                                <w:rFonts w:ascii="Arial" w:hAnsi="Arial" w:cs="Arial"/>
                                <w:sz w:val="18"/>
                                <w:szCs w:val="18"/>
                              </w:rPr>
                              <w:t>s</w:t>
                            </w:r>
                            <w:r w:rsidR="007275D2" w:rsidRPr="007275D2">
                              <w:rPr>
                                <w:rFonts w:ascii="Arial" w:hAnsi="Arial" w:cs="Arial"/>
                                <w:sz w:val="18"/>
                                <w:szCs w:val="18"/>
                              </w:rPr>
                              <w:t xml:space="preserve">ignaling </w:t>
                            </w:r>
                            <w:r w:rsidR="007275D2">
                              <w:rPr>
                                <w:rFonts w:ascii="Arial" w:hAnsi="Arial" w:cs="Arial"/>
                                <w:sz w:val="18"/>
                                <w:szCs w:val="18"/>
                              </w:rPr>
                              <w:t>p</w:t>
                            </w:r>
                            <w:r w:rsidR="007275D2" w:rsidRPr="007275D2">
                              <w:rPr>
                                <w:rFonts w:ascii="Arial" w:hAnsi="Arial" w:cs="Arial"/>
                                <w:sz w:val="18"/>
                                <w:szCs w:val="18"/>
                              </w:rPr>
                              <w:t xml:space="preserve">athway </w:t>
                            </w:r>
                            <w:r w:rsidR="0031428D">
                              <w:rPr>
                                <w:rFonts w:ascii="Arial" w:hAnsi="Arial" w:cs="Arial"/>
                                <w:sz w:val="18"/>
                                <w:szCs w:val="18"/>
                              </w:rPr>
                              <w:t>are down regulation</w:t>
                            </w:r>
                            <w:r w:rsidR="00341DAC" w:rsidRPr="00341DAC">
                              <w:rPr>
                                <w:rFonts w:ascii="Arial" w:hAnsi="Arial" w:cs="Arial"/>
                                <w:sz w:val="18"/>
                                <w:szCs w:val="18"/>
                              </w:rPr>
                              <w:t xml:space="preserve">. </w:t>
                            </w:r>
                            <w:bookmarkEnd w:id="25"/>
                            <w:r w:rsidR="00341DAC" w:rsidRPr="00341DAC">
                              <w:rPr>
                                <w:rFonts w:ascii="Arial" w:hAnsi="Arial" w:cs="Arial"/>
                                <w:sz w:val="18"/>
                                <w:szCs w:val="18"/>
                              </w:rPr>
                              <w:t>(n=</w:t>
                            </w:r>
                            <w:r w:rsidR="008216A5">
                              <w:rPr>
                                <w:rFonts w:ascii="Arial" w:hAnsi="Arial" w:cs="Arial"/>
                                <w:sz w:val="18"/>
                                <w:szCs w:val="18"/>
                              </w:rPr>
                              <w:t>7</w:t>
                            </w:r>
                            <w:r w:rsidR="00341DAC" w:rsidRPr="00341DAC">
                              <w:rPr>
                                <w:rFonts w:ascii="Arial" w:hAnsi="Arial" w:cs="Arial"/>
                                <w:sz w:val="18"/>
                                <w:szCs w:val="18"/>
                              </w:rPr>
                              <w:t xml:space="preserve"> </w:t>
                            </w:r>
                            <w:r w:rsidR="008216A5">
                              <w:rPr>
                                <w:rFonts w:ascii="Arial" w:hAnsi="Arial" w:cs="Arial"/>
                                <w:sz w:val="18"/>
                                <w:szCs w:val="18"/>
                              </w:rPr>
                              <w:t>HET</w:t>
                            </w:r>
                            <w:r w:rsidR="00341DAC" w:rsidRPr="00341DAC">
                              <w:rPr>
                                <w:rFonts w:ascii="Arial" w:hAnsi="Arial" w:cs="Arial"/>
                                <w:sz w:val="18"/>
                                <w:szCs w:val="18"/>
                              </w:rPr>
                              <w:t xml:space="preserve"> and </w:t>
                            </w:r>
                            <w:r w:rsidR="008216A5">
                              <w:rPr>
                                <w:rFonts w:ascii="Arial" w:hAnsi="Arial" w:cs="Arial"/>
                                <w:sz w:val="18"/>
                                <w:szCs w:val="18"/>
                              </w:rPr>
                              <w:t>7</w:t>
                            </w:r>
                            <w:r w:rsidR="00341DAC" w:rsidRPr="00341DAC">
                              <w:rPr>
                                <w:rFonts w:ascii="Arial" w:hAnsi="Arial" w:cs="Arial"/>
                                <w:sz w:val="18"/>
                                <w:szCs w:val="18"/>
                              </w:rPr>
                              <w:t xml:space="preserve"> WT </w:t>
                            </w:r>
                            <w:proofErr w:type="spellStart"/>
                            <w:r w:rsidR="008216A5">
                              <w:rPr>
                                <w:rFonts w:ascii="Arial" w:hAnsi="Arial" w:cs="Arial"/>
                                <w:sz w:val="18"/>
                                <w:szCs w:val="18"/>
                              </w:rPr>
                              <w:t>assembloid</w:t>
                            </w:r>
                            <w:proofErr w:type="spellEnd"/>
                            <w:r w:rsidR="00341DAC" w:rsidRPr="00341DAC">
                              <w:rPr>
                                <w:rFonts w:ascii="Arial" w:hAnsi="Arial" w:cs="Arial"/>
                                <w:sz w:val="18"/>
                                <w:szCs w:val="18"/>
                              </w:rPr>
                              <w:t>).</w:t>
                            </w:r>
                            <w:r w:rsidR="005363A2">
                              <w:rPr>
                                <w:rFonts w:ascii="Arial" w:hAnsi="Arial" w:cs="Arial"/>
                                <w:sz w:val="18"/>
                                <w:szCs w:val="18"/>
                              </w:rPr>
                              <w:t xml:space="preserve"> </w:t>
                            </w:r>
                            <w:r w:rsidR="00AE278D">
                              <w:rPr>
                                <w:rFonts w:ascii="Arial" w:hAnsi="Arial" w:cs="Arial"/>
                                <w:sz w:val="18"/>
                                <w:szCs w:val="18"/>
                              </w:rPr>
                              <w:t>(</w:t>
                            </w:r>
                            <w:r w:rsidR="00AE278D" w:rsidRPr="00AE278D">
                              <w:rPr>
                                <w:rFonts w:ascii="Arial" w:hAnsi="Arial" w:cs="Arial"/>
                                <w:b/>
                                <w:bCs/>
                                <w:sz w:val="18"/>
                                <w:szCs w:val="18"/>
                              </w:rPr>
                              <w:t>New preliminary data</w:t>
                            </w:r>
                            <w:r w:rsidR="00AE278D">
                              <w:rPr>
                                <w:rFonts w:ascii="Arial" w:hAnsi="Arial" w:cs="Arial"/>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58A985" id="_x0000_s1033" type="#_x0000_t202" style="position:absolute;left:0;text-align:left;margin-left:180pt;margin-top:0;width:5in;height:219.7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">
                <v:textbox>
                  <w:txbxContent>
                    <w:p w14:paraId="24D44EA4" w14:textId="54A7CFC3" w:rsidR="005363A2" w:rsidRPr="00793508" w:rsidRDefault="00CF069E" w:rsidP="008216A5">
                      <w:pPr>
                        <w:pStyle w:val="NormalWeb"/>
                        <w:jc w:val="both"/>
                        <w:rPr>
                          <w:rFonts w:ascii="Arial" w:hAnsi="Arial" w:cs="Arial"/>
                          <w:b/>
                          <w:bCs/>
                          <w:sz w:val="18"/>
                          <w:szCs w:val="18"/>
                        </w:rPr>
                      </w:pPr>
                      <w:r>
                        <w:rPr>
                          <w:noProof/>
                        </w:rPr>
                        <w:drawing>
                          <wp:inline distT="0" distB="0" distL="0" distR="0" wp14:anchorId="4B3B002C" wp14:editId="6A2EF5EA">
                            <wp:extent cx="4380230" cy="1175385"/>
                            <wp:effectExtent l="0" t="0" r="1270" b="5715"/>
                            <wp:docPr id="39007000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0009" name="Picture 15"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0230" cy="1175385"/>
                                    </a:xfrm>
                                    <a:prstGeom prst="rect">
                                      <a:avLst/>
                                    </a:prstGeom>
                                    <a:noFill/>
                                    <a:ln>
                                      <a:noFill/>
                                    </a:ln>
                                  </pic:spPr>
                                </pic:pic>
                              </a:graphicData>
                            </a:graphic>
                          </wp:inline>
                        </w:drawing>
                      </w:r>
                      <w:r w:rsidR="005363A2" w:rsidRPr="0084594E">
                        <w:rPr>
                          <w:rFonts w:ascii="Arial" w:hAnsi="Arial" w:cs="Arial"/>
                          <w:b/>
                          <w:bCs/>
                          <w:sz w:val="18"/>
                          <w:szCs w:val="18"/>
                        </w:rPr>
                        <w:t xml:space="preserve"> Fig</w:t>
                      </w:r>
                      <w:r w:rsidR="005363A2">
                        <w:rPr>
                          <w:rFonts w:ascii="Arial" w:hAnsi="Arial" w:cs="Arial"/>
                          <w:b/>
                          <w:bCs/>
                          <w:sz w:val="18"/>
                          <w:szCs w:val="18"/>
                        </w:rPr>
                        <w:t>.</w:t>
                      </w:r>
                      <w:r w:rsidR="005363A2" w:rsidRPr="0084594E">
                        <w:rPr>
                          <w:rFonts w:ascii="Arial" w:hAnsi="Arial" w:cs="Arial"/>
                          <w:b/>
                          <w:bCs/>
                          <w:sz w:val="18"/>
                          <w:szCs w:val="18"/>
                        </w:rPr>
                        <w:t xml:space="preserve"> </w:t>
                      </w:r>
                      <w:r w:rsidR="005363A2">
                        <w:rPr>
                          <w:rFonts w:ascii="Arial" w:hAnsi="Arial" w:cs="Arial"/>
                          <w:b/>
                          <w:bCs/>
                          <w:sz w:val="18"/>
                          <w:szCs w:val="18"/>
                        </w:rPr>
                        <w:t>8</w:t>
                      </w:r>
                      <w:r w:rsidR="005363A2" w:rsidRPr="0084594E">
                        <w:rPr>
                          <w:rFonts w:ascii="Arial" w:hAnsi="Arial" w:cs="Arial"/>
                          <w:sz w:val="18"/>
                          <w:szCs w:val="18"/>
                        </w:rPr>
                        <w:t>.</w:t>
                      </w:r>
                      <w:r w:rsidR="005363A2">
                        <w:rPr>
                          <w:rFonts w:ascii="Arial" w:hAnsi="Arial" w:cs="Arial"/>
                          <w:sz w:val="18"/>
                          <w:szCs w:val="18"/>
                        </w:rPr>
                        <w:t xml:space="preserve"> </w:t>
                      </w:r>
                      <w:r w:rsidR="00341DAC" w:rsidRPr="00341DAC">
                        <w:rPr>
                          <w:rFonts w:ascii="Arial" w:hAnsi="Arial" w:cs="Arial"/>
                          <w:b/>
                          <w:bCs/>
                          <w:sz w:val="18"/>
                          <w:szCs w:val="18"/>
                        </w:rPr>
                        <w:t>RNA sequencing of</w:t>
                      </w:r>
                      <w:r w:rsidR="00341DAC" w:rsidRPr="00341DAC">
                        <w:rPr>
                          <w:rFonts w:ascii="Arial" w:hAnsi="Arial" w:cs="Arial"/>
                          <w:sz w:val="18"/>
                          <w:szCs w:val="18"/>
                        </w:rPr>
                        <w:t xml:space="preserve"> </w:t>
                      </w:r>
                      <w:r w:rsidR="00341DAC">
                        <w:rPr>
                          <w:rFonts w:ascii="Arial" w:hAnsi="Arial" w:cs="Arial"/>
                          <w:b/>
                          <w:bCs/>
                          <w:sz w:val="18"/>
                          <w:szCs w:val="18"/>
                        </w:rPr>
                        <w:t xml:space="preserve">human CS </w:t>
                      </w:r>
                      <w:proofErr w:type="spellStart"/>
                      <w:r w:rsidR="00341DAC" w:rsidRPr="00BA3B34">
                        <w:rPr>
                          <w:rFonts w:ascii="Arial" w:hAnsi="Arial" w:cs="Arial"/>
                          <w:b/>
                          <w:bCs/>
                          <w:sz w:val="18"/>
                          <w:szCs w:val="18"/>
                        </w:rPr>
                        <w:t>assembloids</w:t>
                      </w:r>
                      <w:proofErr w:type="spellEnd"/>
                      <w:r w:rsidR="00341DAC">
                        <w:rPr>
                          <w:rFonts w:ascii="Arial" w:hAnsi="Arial" w:cs="Arial"/>
                          <w:b/>
                          <w:bCs/>
                          <w:sz w:val="18"/>
                          <w:szCs w:val="18"/>
                        </w:rPr>
                        <w:t xml:space="preserve"> showed r</w:t>
                      </w:r>
                      <w:r w:rsidR="002452CC" w:rsidRPr="002452CC">
                        <w:rPr>
                          <w:rFonts w:ascii="Arial" w:hAnsi="Arial" w:cs="Arial"/>
                          <w:b/>
                          <w:bCs/>
                          <w:sz w:val="18"/>
                          <w:szCs w:val="18"/>
                        </w:rPr>
                        <w:t xml:space="preserve">eduction in synapse </w:t>
                      </w:r>
                      <w:r w:rsidR="00341DAC">
                        <w:rPr>
                          <w:rFonts w:ascii="Arial" w:hAnsi="Arial" w:cs="Arial"/>
                          <w:b/>
                          <w:bCs/>
                          <w:sz w:val="18"/>
                          <w:szCs w:val="18"/>
                        </w:rPr>
                        <w:t>and</w:t>
                      </w:r>
                      <w:r w:rsidR="002452CC" w:rsidRPr="002452CC">
                        <w:rPr>
                          <w:rFonts w:ascii="Arial" w:hAnsi="Arial" w:cs="Arial"/>
                          <w:b/>
                          <w:bCs/>
                          <w:sz w:val="18"/>
                          <w:szCs w:val="18"/>
                        </w:rPr>
                        <w:t xml:space="preserve"> axon related pathways in </w:t>
                      </w:r>
                      <w:r w:rsidR="002452CC" w:rsidRPr="00341DAC">
                        <w:rPr>
                          <w:rFonts w:ascii="Arial" w:hAnsi="Arial" w:cs="Arial"/>
                          <w:b/>
                          <w:bCs/>
                          <w:i/>
                          <w:iCs/>
                          <w:sz w:val="18"/>
                          <w:szCs w:val="18"/>
                        </w:rPr>
                        <w:t>SCN2A-C959X</w:t>
                      </w:r>
                      <w:r w:rsidR="002452CC" w:rsidRPr="002452CC">
                        <w:rPr>
                          <w:rFonts w:ascii="Arial" w:hAnsi="Arial" w:cs="Arial"/>
                          <w:b/>
                          <w:bCs/>
                          <w:sz w:val="18"/>
                          <w:szCs w:val="18"/>
                        </w:rPr>
                        <w:t xml:space="preserve"> mutation</w:t>
                      </w:r>
                      <w:r w:rsidR="005363A2" w:rsidRPr="0084594E">
                        <w:rPr>
                          <w:rFonts w:ascii="Arial" w:hAnsi="Arial" w:cs="Arial"/>
                          <w:b/>
                          <w:bCs/>
                          <w:sz w:val="18"/>
                          <w:szCs w:val="18"/>
                        </w:rPr>
                        <w:t>.</w:t>
                      </w:r>
                      <w:r w:rsidR="005363A2" w:rsidRPr="0084594E">
                        <w:rPr>
                          <w:rFonts w:ascii="Arial" w:hAnsi="Arial" w:cs="Arial"/>
                          <w:sz w:val="18"/>
                          <w:szCs w:val="18"/>
                        </w:rPr>
                        <w:t xml:space="preserve"> </w:t>
                      </w:r>
                      <w:r w:rsidR="005363A2" w:rsidRPr="007F5BFC">
                        <w:rPr>
                          <w:rFonts w:ascii="Arial" w:hAnsi="Arial" w:cs="Arial"/>
                          <w:b/>
                          <w:bCs/>
                          <w:sz w:val="18"/>
                          <w:szCs w:val="18"/>
                        </w:rPr>
                        <w:t>A</w:t>
                      </w:r>
                      <w:r w:rsidR="005363A2">
                        <w:rPr>
                          <w:rFonts w:ascii="Arial" w:hAnsi="Arial" w:cs="Arial"/>
                          <w:b/>
                          <w:bCs/>
                          <w:sz w:val="18"/>
                          <w:szCs w:val="18"/>
                        </w:rPr>
                        <w:t>:</w:t>
                      </w:r>
                      <w:r w:rsidR="005363A2">
                        <w:rPr>
                          <w:rFonts w:ascii="Arial" w:hAnsi="Arial" w:cs="Arial"/>
                          <w:sz w:val="18"/>
                          <w:szCs w:val="18"/>
                        </w:rPr>
                        <w:t xml:space="preserve"> </w:t>
                      </w:r>
                      <w:r w:rsidR="00341DAC" w:rsidRPr="00341DAC">
                        <w:rPr>
                          <w:rFonts w:ascii="Arial" w:hAnsi="Arial" w:cs="Arial"/>
                          <w:sz w:val="18"/>
                          <w:szCs w:val="18"/>
                        </w:rPr>
                        <w:t xml:space="preserve">Volcano plot of gene expression. Blue points represent statistically significantly downregulated genes, while </w:t>
                      </w:r>
                      <w:r w:rsidR="00341DAC">
                        <w:rPr>
                          <w:rFonts w:ascii="Arial" w:hAnsi="Arial" w:cs="Arial"/>
                          <w:sz w:val="18"/>
                          <w:szCs w:val="18"/>
                        </w:rPr>
                        <w:t>purple</w:t>
                      </w:r>
                      <w:r w:rsidR="00341DAC" w:rsidRPr="00341DAC">
                        <w:rPr>
                          <w:rFonts w:ascii="Arial" w:hAnsi="Arial" w:cs="Arial"/>
                          <w:sz w:val="18"/>
                          <w:szCs w:val="18"/>
                        </w:rPr>
                        <w:t xml:space="preserve"> points represent statistically significantly upregulated genes in </w:t>
                      </w:r>
                      <w:r w:rsidR="00341DAC">
                        <w:rPr>
                          <w:rFonts w:ascii="Arial" w:hAnsi="Arial" w:cs="Arial"/>
                          <w:sz w:val="18"/>
                          <w:szCs w:val="18"/>
                        </w:rPr>
                        <w:t>HET</w:t>
                      </w:r>
                      <w:r w:rsidR="00341DAC" w:rsidRPr="00341DAC">
                        <w:rPr>
                          <w:rFonts w:ascii="Arial" w:hAnsi="Arial" w:cs="Arial"/>
                          <w:sz w:val="18"/>
                          <w:szCs w:val="18"/>
                        </w:rPr>
                        <w:t xml:space="preserve"> samples compared to WT samples. Grey points represent genes that are not significantly different. </w:t>
                      </w:r>
                      <w:r w:rsidR="00341DAC" w:rsidRPr="008216A5">
                        <w:rPr>
                          <w:rFonts w:ascii="Arial" w:hAnsi="Arial" w:cs="Arial"/>
                          <w:b/>
                          <w:bCs/>
                          <w:sz w:val="18"/>
                          <w:szCs w:val="18"/>
                        </w:rPr>
                        <w:t>B</w:t>
                      </w:r>
                      <w:r w:rsidR="00341DAC" w:rsidRPr="00341DAC">
                        <w:rPr>
                          <w:rFonts w:ascii="Arial" w:hAnsi="Arial" w:cs="Arial"/>
                          <w:sz w:val="18"/>
                          <w:szCs w:val="18"/>
                        </w:rPr>
                        <w:t xml:space="preserve">, List of top 10 pathways (Kyoto Encyclopedia of Genes and Genomes, KEGG) altered between samples from </w:t>
                      </w:r>
                      <w:r w:rsidR="007275D2">
                        <w:rPr>
                          <w:rFonts w:ascii="Arial" w:hAnsi="Arial" w:cs="Arial"/>
                          <w:sz w:val="18"/>
                          <w:szCs w:val="18"/>
                        </w:rPr>
                        <w:t>HET</w:t>
                      </w:r>
                      <w:r w:rsidR="00341DAC" w:rsidRPr="00341DAC">
                        <w:rPr>
                          <w:rFonts w:ascii="Arial" w:hAnsi="Arial" w:cs="Arial"/>
                          <w:sz w:val="18"/>
                          <w:szCs w:val="18"/>
                        </w:rPr>
                        <w:t xml:space="preserve"> and WT </w:t>
                      </w:r>
                      <w:r w:rsidR="007275D2">
                        <w:rPr>
                          <w:rFonts w:ascii="Arial" w:hAnsi="Arial" w:cs="Arial"/>
                          <w:sz w:val="18"/>
                          <w:szCs w:val="18"/>
                        </w:rPr>
                        <w:t xml:space="preserve">CS </w:t>
                      </w:r>
                      <w:proofErr w:type="spellStart"/>
                      <w:r w:rsidR="007275D2">
                        <w:rPr>
                          <w:rFonts w:ascii="Arial" w:hAnsi="Arial" w:cs="Arial"/>
                          <w:sz w:val="18"/>
                          <w:szCs w:val="18"/>
                        </w:rPr>
                        <w:t>assembloids</w:t>
                      </w:r>
                      <w:proofErr w:type="spellEnd"/>
                      <w:r w:rsidR="00341DAC" w:rsidRPr="00341DAC">
                        <w:rPr>
                          <w:rFonts w:ascii="Arial" w:hAnsi="Arial" w:cs="Arial"/>
                          <w:sz w:val="18"/>
                          <w:szCs w:val="18"/>
                        </w:rPr>
                        <w:t xml:space="preserve"> (Fisher’s test). </w:t>
                      </w:r>
                      <w:r w:rsidR="00341DAC" w:rsidRPr="008216A5">
                        <w:rPr>
                          <w:rFonts w:ascii="Arial" w:hAnsi="Arial" w:cs="Arial"/>
                          <w:b/>
                          <w:bCs/>
                          <w:sz w:val="18"/>
                          <w:szCs w:val="18"/>
                        </w:rPr>
                        <w:t>C</w:t>
                      </w:r>
                      <w:r w:rsidR="00341DAC">
                        <w:rPr>
                          <w:rFonts w:ascii="Arial" w:hAnsi="Arial" w:cs="Arial"/>
                          <w:sz w:val="18"/>
                          <w:szCs w:val="18"/>
                        </w:rPr>
                        <w:t xml:space="preserve">. </w:t>
                      </w:r>
                      <w:r w:rsidR="00341DAC" w:rsidRPr="00341DAC">
                        <w:rPr>
                          <w:rFonts w:ascii="Arial" w:hAnsi="Arial" w:cs="Arial"/>
                          <w:sz w:val="18"/>
                          <w:szCs w:val="18"/>
                        </w:rPr>
                        <w:t>The</w:t>
                      </w:r>
                      <w:r w:rsidR="00341DAC">
                        <w:rPr>
                          <w:rFonts w:ascii="Arial" w:hAnsi="Arial" w:cs="Arial"/>
                          <w:sz w:val="18"/>
                          <w:szCs w:val="18"/>
                        </w:rPr>
                        <w:t xml:space="preserve"> network </w:t>
                      </w:r>
                      <w:r w:rsidR="008216A5">
                        <w:rPr>
                          <w:rFonts w:ascii="Arial" w:hAnsi="Arial" w:cs="Arial"/>
                          <w:sz w:val="18"/>
                          <w:szCs w:val="18"/>
                        </w:rPr>
                        <w:t xml:space="preserve">pathway </w:t>
                      </w:r>
                      <w:proofErr w:type="gramStart"/>
                      <w:r w:rsidR="00341DAC">
                        <w:rPr>
                          <w:rFonts w:ascii="Arial" w:hAnsi="Arial" w:cs="Arial"/>
                          <w:sz w:val="18"/>
                          <w:szCs w:val="18"/>
                        </w:rPr>
                        <w:t>change</w:t>
                      </w:r>
                      <w:proofErr w:type="gramEnd"/>
                      <w:r w:rsidR="00341DAC">
                        <w:rPr>
                          <w:rFonts w:ascii="Arial" w:hAnsi="Arial" w:cs="Arial"/>
                          <w:sz w:val="18"/>
                          <w:szCs w:val="18"/>
                        </w:rPr>
                        <w:t xml:space="preserve"> in IPA analysis</w:t>
                      </w:r>
                      <w:r w:rsidR="008216A5">
                        <w:rPr>
                          <w:rFonts w:ascii="Arial" w:hAnsi="Arial" w:cs="Arial"/>
                          <w:sz w:val="18"/>
                          <w:szCs w:val="18"/>
                        </w:rPr>
                        <w:t xml:space="preserve">. </w:t>
                      </w:r>
                      <w:r w:rsidR="008216A5" w:rsidRPr="008216A5">
                        <w:rPr>
                          <w:rFonts w:ascii="Arial" w:hAnsi="Arial" w:cs="Arial"/>
                          <w:sz w:val="18"/>
                          <w:szCs w:val="18"/>
                        </w:rPr>
                        <w:t xml:space="preserve">Blue </w:t>
                      </w:r>
                      <w:r w:rsidR="008216A5">
                        <w:rPr>
                          <w:rFonts w:ascii="Arial" w:hAnsi="Arial" w:cs="Arial"/>
                          <w:sz w:val="18"/>
                          <w:szCs w:val="18"/>
                        </w:rPr>
                        <w:t>color</w:t>
                      </w:r>
                      <w:r w:rsidR="008216A5" w:rsidRPr="008216A5">
                        <w:rPr>
                          <w:rFonts w:ascii="Arial" w:hAnsi="Arial" w:cs="Arial"/>
                          <w:sz w:val="18"/>
                          <w:szCs w:val="18"/>
                        </w:rPr>
                        <w:t xml:space="preserve"> </w:t>
                      </w:r>
                      <w:proofErr w:type="gramStart"/>
                      <w:r w:rsidR="008216A5" w:rsidRPr="008216A5">
                        <w:rPr>
                          <w:rFonts w:ascii="Arial" w:hAnsi="Arial" w:cs="Arial"/>
                          <w:sz w:val="18"/>
                          <w:szCs w:val="18"/>
                        </w:rPr>
                        <w:t>indicate</w:t>
                      </w:r>
                      <w:proofErr w:type="gramEnd"/>
                      <w:r w:rsidR="008216A5" w:rsidRPr="008216A5">
                        <w:rPr>
                          <w:rFonts w:ascii="Arial" w:hAnsi="Arial" w:cs="Arial"/>
                          <w:sz w:val="18"/>
                          <w:szCs w:val="18"/>
                        </w:rPr>
                        <w:t xml:space="preserve"> significantly downregulated </w:t>
                      </w:r>
                      <w:r w:rsidR="008216A5">
                        <w:rPr>
                          <w:rFonts w:ascii="Arial" w:hAnsi="Arial" w:cs="Arial"/>
                          <w:sz w:val="18"/>
                          <w:szCs w:val="18"/>
                        </w:rPr>
                        <w:t>pathway</w:t>
                      </w:r>
                      <w:r w:rsidR="008216A5" w:rsidRPr="008216A5">
                        <w:rPr>
                          <w:rFonts w:ascii="Arial" w:hAnsi="Arial" w:cs="Arial"/>
                          <w:sz w:val="18"/>
                          <w:szCs w:val="18"/>
                        </w:rPr>
                        <w:t xml:space="preserve">, while </w:t>
                      </w:r>
                      <w:proofErr w:type="spellStart"/>
                      <w:r w:rsidR="008216A5">
                        <w:rPr>
                          <w:rFonts w:ascii="Arial" w:hAnsi="Arial" w:cs="Arial"/>
                          <w:sz w:val="18"/>
                          <w:szCs w:val="18"/>
                        </w:rPr>
                        <w:t>organe</w:t>
                      </w:r>
                      <w:proofErr w:type="spellEnd"/>
                      <w:r w:rsidR="008216A5">
                        <w:rPr>
                          <w:rFonts w:ascii="Arial" w:hAnsi="Arial" w:cs="Arial"/>
                          <w:sz w:val="18"/>
                          <w:szCs w:val="18"/>
                        </w:rPr>
                        <w:t xml:space="preserve"> color</w:t>
                      </w:r>
                      <w:r w:rsidR="008216A5" w:rsidRPr="008216A5">
                        <w:rPr>
                          <w:rFonts w:ascii="Arial" w:hAnsi="Arial" w:cs="Arial"/>
                          <w:sz w:val="18"/>
                          <w:szCs w:val="18"/>
                        </w:rPr>
                        <w:t xml:space="preserve"> indicate significantly upregulated </w:t>
                      </w:r>
                      <w:r w:rsidR="008216A5">
                        <w:rPr>
                          <w:rFonts w:ascii="Arial" w:hAnsi="Arial" w:cs="Arial"/>
                          <w:sz w:val="18"/>
                          <w:szCs w:val="18"/>
                        </w:rPr>
                        <w:t>pathway</w:t>
                      </w:r>
                      <w:r w:rsidR="008216A5" w:rsidRPr="008216A5">
                        <w:rPr>
                          <w:rFonts w:ascii="Arial" w:hAnsi="Arial" w:cs="Arial"/>
                          <w:sz w:val="18"/>
                          <w:szCs w:val="18"/>
                        </w:rPr>
                        <w:t xml:space="preserve"> in HET vs. WT samples.</w:t>
                      </w:r>
                      <w:r w:rsidR="00341DAC" w:rsidRPr="00341DAC">
                        <w:rPr>
                          <w:rFonts w:ascii="Arial" w:hAnsi="Arial" w:cs="Arial"/>
                          <w:sz w:val="18"/>
                          <w:szCs w:val="18"/>
                        </w:rPr>
                        <w:t xml:space="preserve"> </w:t>
                      </w:r>
                      <w:bookmarkStart w:id="25" w:name="_Hlk181282750"/>
                      <w:r w:rsidR="0031428D">
                        <w:rPr>
                          <w:rFonts w:ascii="Arial" w:hAnsi="Arial" w:cs="Arial"/>
                          <w:sz w:val="18"/>
                          <w:szCs w:val="18"/>
                        </w:rPr>
                        <w:t>Dendri</w:t>
                      </w:r>
                      <w:r w:rsidR="007275D2">
                        <w:rPr>
                          <w:rFonts w:ascii="Arial" w:hAnsi="Arial" w:cs="Arial"/>
                          <w:sz w:val="18"/>
                          <w:szCs w:val="18"/>
                        </w:rPr>
                        <w:t>tic</w:t>
                      </w:r>
                      <w:r w:rsidR="0031428D">
                        <w:rPr>
                          <w:rFonts w:ascii="Arial" w:hAnsi="Arial" w:cs="Arial"/>
                          <w:sz w:val="18"/>
                          <w:szCs w:val="18"/>
                        </w:rPr>
                        <w:t xml:space="preserve"> grow</w:t>
                      </w:r>
                      <w:r w:rsidR="007275D2">
                        <w:rPr>
                          <w:rFonts w:ascii="Arial" w:hAnsi="Arial" w:cs="Arial"/>
                          <w:sz w:val="18"/>
                          <w:szCs w:val="18"/>
                        </w:rPr>
                        <w:t>th</w:t>
                      </w:r>
                      <w:r w:rsidR="0031428D">
                        <w:rPr>
                          <w:rFonts w:ascii="Arial" w:hAnsi="Arial" w:cs="Arial"/>
                          <w:sz w:val="18"/>
                          <w:szCs w:val="18"/>
                        </w:rPr>
                        <w:t xml:space="preserve"> and </w:t>
                      </w:r>
                      <w:r w:rsidR="007275D2">
                        <w:rPr>
                          <w:rFonts w:ascii="Arial" w:hAnsi="Arial" w:cs="Arial"/>
                          <w:sz w:val="18"/>
                          <w:szCs w:val="18"/>
                        </w:rPr>
                        <w:t>s</w:t>
                      </w:r>
                      <w:r w:rsidR="007275D2" w:rsidRPr="007275D2">
                        <w:rPr>
                          <w:rFonts w:ascii="Arial" w:hAnsi="Arial" w:cs="Arial"/>
                          <w:sz w:val="18"/>
                          <w:szCs w:val="18"/>
                        </w:rPr>
                        <w:t xml:space="preserve">ynaptogenesis </w:t>
                      </w:r>
                      <w:r w:rsidR="007275D2">
                        <w:rPr>
                          <w:rFonts w:ascii="Arial" w:hAnsi="Arial" w:cs="Arial"/>
                          <w:sz w:val="18"/>
                          <w:szCs w:val="18"/>
                        </w:rPr>
                        <w:t>s</w:t>
                      </w:r>
                      <w:r w:rsidR="007275D2" w:rsidRPr="007275D2">
                        <w:rPr>
                          <w:rFonts w:ascii="Arial" w:hAnsi="Arial" w:cs="Arial"/>
                          <w:sz w:val="18"/>
                          <w:szCs w:val="18"/>
                        </w:rPr>
                        <w:t xml:space="preserve">ignaling </w:t>
                      </w:r>
                      <w:r w:rsidR="007275D2">
                        <w:rPr>
                          <w:rFonts w:ascii="Arial" w:hAnsi="Arial" w:cs="Arial"/>
                          <w:sz w:val="18"/>
                          <w:szCs w:val="18"/>
                        </w:rPr>
                        <w:t>p</w:t>
                      </w:r>
                      <w:r w:rsidR="007275D2" w:rsidRPr="007275D2">
                        <w:rPr>
                          <w:rFonts w:ascii="Arial" w:hAnsi="Arial" w:cs="Arial"/>
                          <w:sz w:val="18"/>
                          <w:szCs w:val="18"/>
                        </w:rPr>
                        <w:t xml:space="preserve">athway </w:t>
                      </w:r>
                      <w:r w:rsidR="0031428D">
                        <w:rPr>
                          <w:rFonts w:ascii="Arial" w:hAnsi="Arial" w:cs="Arial"/>
                          <w:sz w:val="18"/>
                          <w:szCs w:val="18"/>
                        </w:rPr>
                        <w:t>are down regulation</w:t>
                      </w:r>
                      <w:r w:rsidR="00341DAC" w:rsidRPr="00341DAC">
                        <w:rPr>
                          <w:rFonts w:ascii="Arial" w:hAnsi="Arial" w:cs="Arial"/>
                          <w:sz w:val="18"/>
                          <w:szCs w:val="18"/>
                        </w:rPr>
                        <w:t xml:space="preserve">. </w:t>
                      </w:r>
                      <w:bookmarkEnd w:id="25"/>
                      <w:r w:rsidR="00341DAC" w:rsidRPr="00341DAC">
                        <w:rPr>
                          <w:rFonts w:ascii="Arial" w:hAnsi="Arial" w:cs="Arial"/>
                          <w:sz w:val="18"/>
                          <w:szCs w:val="18"/>
                        </w:rPr>
                        <w:t>(n=</w:t>
                      </w:r>
                      <w:r w:rsidR="008216A5">
                        <w:rPr>
                          <w:rFonts w:ascii="Arial" w:hAnsi="Arial" w:cs="Arial"/>
                          <w:sz w:val="18"/>
                          <w:szCs w:val="18"/>
                        </w:rPr>
                        <w:t>7</w:t>
                      </w:r>
                      <w:r w:rsidR="00341DAC" w:rsidRPr="00341DAC">
                        <w:rPr>
                          <w:rFonts w:ascii="Arial" w:hAnsi="Arial" w:cs="Arial"/>
                          <w:sz w:val="18"/>
                          <w:szCs w:val="18"/>
                        </w:rPr>
                        <w:t xml:space="preserve"> </w:t>
                      </w:r>
                      <w:r w:rsidR="008216A5">
                        <w:rPr>
                          <w:rFonts w:ascii="Arial" w:hAnsi="Arial" w:cs="Arial"/>
                          <w:sz w:val="18"/>
                          <w:szCs w:val="18"/>
                        </w:rPr>
                        <w:t>HET</w:t>
                      </w:r>
                      <w:r w:rsidR="00341DAC" w:rsidRPr="00341DAC">
                        <w:rPr>
                          <w:rFonts w:ascii="Arial" w:hAnsi="Arial" w:cs="Arial"/>
                          <w:sz w:val="18"/>
                          <w:szCs w:val="18"/>
                        </w:rPr>
                        <w:t xml:space="preserve"> and </w:t>
                      </w:r>
                      <w:r w:rsidR="008216A5">
                        <w:rPr>
                          <w:rFonts w:ascii="Arial" w:hAnsi="Arial" w:cs="Arial"/>
                          <w:sz w:val="18"/>
                          <w:szCs w:val="18"/>
                        </w:rPr>
                        <w:t>7</w:t>
                      </w:r>
                      <w:r w:rsidR="00341DAC" w:rsidRPr="00341DAC">
                        <w:rPr>
                          <w:rFonts w:ascii="Arial" w:hAnsi="Arial" w:cs="Arial"/>
                          <w:sz w:val="18"/>
                          <w:szCs w:val="18"/>
                        </w:rPr>
                        <w:t xml:space="preserve"> WT </w:t>
                      </w:r>
                      <w:proofErr w:type="spellStart"/>
                      <w:r w:rsidR="008216A5">
                        <w:rPr>
                          <w:rFonts w:ascii="Arial" w:hAnsi="Arial" w:cs="Arial"/>
                          <w:sz w:val="18"/>
                          <w:szCs w:val="18"/>
                        </w:rPr>
                        <w:t>assembloid</w:t>
                      </w:r>
                      <w:proofErr w:type="spellEnd"/>
                      <w:r w:rsidR="00341DAC" w:rsidRPr="00341DAC">
                        <w:rPr>
                          <w:rFonts w:ascii="Arial" w:hAnsi="Arial" w:cs="Arial"/>
                          <w:sz w:val="18"/>
                          <w:szCs w:val="18"/>
                        </w:rPr>
                        <w:t>).</w:t>
                      </w:r>
                      <w:r w:rsidR="005363A2">
                        <w:rPr>
                          <w:rFonts w:ascii="Arial" w:hAnsi="Arial" w:cs="Arial"/>
                          <w:sz w:val="18"/>
                          <w:szCs w:val="18"/>
                        </w:rPr>
                        <w:t xml:space="preserve"> </w:t>
                      </w:r>
                      <w:r w:rsidR="00AE278D">
                        <w:rPr>
                          <w:rFonts w:ascii="Arial" w:hAnsi="Arial" w:cs="Arial"/>
                          <w:sz w:val="18"/>
                          <w:szCs w:val="18"/>
                        </w:rPr>
                        <w:t>(</w:t>
                      </w:r>
                      <w:r w:rsidR="00AE278D" w:rsidRPr="00AE278D">
                        <w:rPr>
                          <w:rFonts w:ascii="Arial" w:hAnsi="Arial" w:cs="Arial"/>
                          <w:b/>
                          <w:bCs/>
                          <w:sz w:val="18"/>
                          <w:szCs w:val="18"/>
                        </w:rPr>
                        <w:t>New preliminary data</w:t>
                      </w:r>
                      <w:r w:rsidR="00AE278D">
                        <w:rPr>
                          <w:rFonts w:ascii="Arial" w:hAnsi="Arial" w:cs="Arial"/>
                          <w:sz w:val="18"/>
                          <w:szCs w:val="18"/>
                        </w:rPr>
                        <w:t>)</w:t>
                      </w:r>
                    </w:p>
                  </w:txbxContent>
                </v:textbox>
                <w10:wrap type="square" anchorx="margin"/>
              </v:shape>
            </w:pict>
          </mc:Fallback>
        </mc:AlternateContent>
      </w:r>
      <w:r>
        <w:t xml:space="preserve">2851 down-regulated genes in HET </w:t>
      </w:r>
      <w:r w:rsidRPr="00446129">
        <w:rPr>
          <w:bCs/>
        </w:rPr>
        <w:t>(</w:t>
      </w:r>
      <w:r w:rsidRPr="00446129">
        <w:rPr>
          <w:b/>
        </w:rPr>
        <w:t xml:space="preserve">Fig. </w:t>
      </w:r>
      <w:r>
        <w:rPr>
          <w:rFonts w:eastAsiaTheme="minorEastAsia" w:hint="eastAsia"/>
          <w:b/>
          <w:lang w:eastAsia="zh-CN"/>
        </w:rPr>
        <w:t>8</w:t>
      </w:r>
      <w:r w:rsidRPr="00446129">
        <w:rPr>
          <w:b/>
        </w:rPr>
        <w:t>A</w:t>
      </w:r>
      <w:r w:rsidRPr="00446129">
        <w:rPr>
          <w:bCs/>
        </w:rPr>
        <w:t>)</w:t>
      </w:r>
      <w:r>
        <w:rPr>
          <w:bCs/>
        </w:rPr>
        <w:t>.</w:t>
      </w:r>
      <w:r w:rsidRPr="00F30990">
        <w:t xml:space="preserve"> </w:t>
      </w:r>
      <w:r>
        <w:t>At the pathway level</w:t>
      </w:r>
      <w:r w:rsidRPr="00B34BEF">
        <w:t xml:space="preserve"> </w:t>
      </w:r>
      <w:r>
        <w:t xml:space="preserve">by KEGG, </w:t>
      </w:r>
      <w:r w:rsidRPr="00B34BEF">
        <w:t xml:space="preserve">the most significantly altered pathway in HET </w:t>
      </w:r>
      <w:proofErr w:type="spellStart"/>
      <w:r w:rsidRPr="00B34BEF">
        <w:t>assembloids</w:t>
      </w:r>
      <w:proofErr w:type="spellEnd"/>
      <w:r w:rsidRPr="00B34BEF">
        <w:t xml:space="preserve"> is axon guidance, with </w:t>
      </w:r>
      <w:r>
        <w:rPr>
          <w:rFonts w:eastAsiaTheme="minorEastAsia" w:hint="eastAsia"/>
          <w:lang w:eastAsia="zh-CN"/>
        </w:rPr>
        <w:t>4</w:t>
      </w:r>
      <w:r w:rsidRPr="00B34BEF">
        <w:t xml:space="preserve"> of the top </w:t>
      </w:r>
      <w:r>
        <w:rPr>
          <w:rFonts w:eastAsiaTheme="minorEastAsia" w:hint="eastAsia"/>
          <w:lang w:eastAsia="zh-CN"/>
        </w:rPr>
        <w:t>10</w:t>
      </w:r>
      <w:r w:rsidRPr="00B34BEF">
        <w:t xml:space="preserve"> pathways linked to synaptic function </w:t>
      </w:r>
      <w:r w:rsidRPr="00446129">
        <w:rPr>
          <w:bCs/>
        </w:rPr>
        <w:t>(</w:t>
      </w:r>
      <w:r w:rsidRPr="00446129">
        <w:rPr>
          <w:b/>
        </w:rPr>
        <w:t xml:space="preserve">Fig. </w:t>
      </w:r>
      <w:r>
        <w:rPr>
          <w:rFonts w:eastAsiaTheme="minorEastAsia" w:hint="eastAsia"/>
          <w:b/>
          <w:lang w:eastAsia="zh-CN"/>
        </w:rPr>
        <w:t>8B</w:t>
      </w:r>
      <w:r w:rsidRPr="00446129">
        <w:rPr>
          <w:bCs/>
        </w:rPr>
        <w:t>)</w:t>
      </w:r>
      <w:r>
        <w:t xml:space="preserve">. </w:t>
      </w:r>
      <w:r w:rsidRPr="00860412">
        <w:t xml:space="preserve">Ingenuity </w:t>
      </w:r>
      <w:r>
        <w:rPr>
          <w:rFonts w:eastAsiaTheme="minorEastAsia" w:hint="eastAsia"/>
          <w:lang w:eastAsia="zh-CN"/>
        </w:rPr>
        <w:t>p</w:t>
      </w:r>
      <w:r w:rsidRPr="00860412">
        <w:t xml:space="preserve">athway </w:t>
      </w:r>
      <w:r>
        <w:rPr>
          <w:rFonts w:eastAsiaTheme="minorEastAsia" w:hint="eastAsia"/>
          <w:lang w:eastAsia="zh-CN"/>
        </w:rPr>
        <w:t>a</w:t>
      </w:r>
      <w:r w:rsidRPr="00860412">
        <w:t>nalysis</w:t>
      </w:r>
      <w:r>
        <w:rPr>
          <w:rFonts w:eastAsiaTheme="minorEastAsia" w:hint="eastAsia"/>
          <w:lang w:eastAsia="zh-CN"/>
        </w:rPr>
        <w:t xml:space="preserve"> (</w:t>
      </w:r>
      <w:r>
        <w:t>IPA</w:t>
      </w:r>
      <w:r>
        <w:rPr>
          <w:rFonts w:eastAsiaTheme="minorEastAsia" w:hint="eastAsia"/>
          <w:lang w:eastAsia="zh-CN"/>
        </w:rPr>
        <w:t>)</w:t>
      </w:r>
      <w:r>
        <w:t xml:space="preserve"> further</w:t>
      </w:r>
      <w:bookmarkEnd w:id="24"/>
      <w:r w:rsidR="00860412">
        <w:t xml:space="preserve"> reveals downregulation in </w:t>
      </w:r>
      <w:r w:rsidR="000526AA">
        <w:t>d</w:t>
      </w:r>
      <w:r w:rsidR="000526AA" w:rsidRPr="000526AA">
        <w:t>endritic growth and synaptogenesis</w:t>
      </w:r>
      <w:r w:rsidR="00860412">
        <w:t xml:space="preserve"> synapse signaling pathways</w:t>
      </w:r>
      <w:r w:rsidR="00860412">
        <w:rPr>
          <w:rFonts w:eastAsiaTheme="minorEastAsia" w:hint="eastAsia"/>
          <w:lang w:eastAsia="zh-CN"/>
        </w:rPr>
        <w:t xml:space="preserve"> </w:t>
      </w:r>
      <w:r w:rsidR="00860412" w:rsidRPr="00446129">
        <w:rPr>
          <w:bCs/>
        </w:rPr>
        <w:t>(</w:t>
      </w:r>
      <w:r w:rsidR="00860412" w:rsidRPr="00446129">
        <w:rPr>
          <w:b/>
        </w:rPr>
        <w:t xml:space="preserve">Fig. </w:t>
      </w:r>
      <w:r w:rsidR="00860412">
        <w:rPr>
          <w:rFonts w:eastAsiaTheme="minorEastAsia" w:hint="eastAsia"/>
          <w:b/>
          <w:lang w:eastAsia="zh-CN"/>
        </w:rPr>
        <w:t>8C</w:t>
      </w:r>
      <w:r w:rsidR="00860412" w:rsidRPr="00446129">
        <w:rPr>
          <w:bCs/>
        </w:rPr>
        <w:t>)</w:t>
      </w:r>
      <w:r w:rsidR="00860412">
        <w:t xml:space="preserve">. Together, these RNA-seq findings and the observed axon projection impairments suggest that disrupted cortico-striatal circuitry may be a </w:t>
      </w:r>
      <w:r w:rsidR="008F489E">
        <w:t xml:space="preserve">major </w:t>
      </w:r>
      <w:r w:rsidR="00860412">
        <w:t>phenotype and mechanism</w:t>
      </w:r>
      <w:r w:rsidR="0017536A">
        <w:rPr>
          <w:rFonts w:eastAsiaTheme="minorEastAsia" w:hint="eastAsia"/>
          <w:lang w:eastAsia="zh-CN"/>
        </w:rPr>
        <w:t xml:space="preserve"> in </w:t>
      </w:r>
      <w:r w:rsidR="0017536A" w:rsidRPr="0017536A">
        <w:rPr>
          <w:rFonts w:eastAsiaTheme="minorEastAsia" w:hint="eastAsia"/>
          <w:i/>
          <w:iCs/>
          <w:lang w:eastAsia="zh-CN"/>
        </w:rPr>
        <w:t>SCN2A</w:t>
      </w:r>
      <w:r w:rsidR="0017536A">
        <w:rPr>
          <w:rFonts w:eastAsiaTheme="minorEastAsia" w:hint="eastAsia"/>
          <w:lang w:eastAsia="zh-CN"/>
        </w:rPr>
        <w:t xml:space="preserve"> deficiency autism</w:t>
      </w:r>
      <w:r w:rsidR="00860412">
        <w:t>.</w:t>
      </w:r>
    </w:p>
    <w:p w14:paraId="171A9EE8" w14:textId="7DF6EAFD" w:rsidR="000B5684" w:rsidRPr="00446129" w:rsidRDefault="000B5684" w:rsidP="0035415C">
      <w:pPr>
        <w:pStyle w:val="BodyText"/>
        <w:ind w:left="0"/>
        <w:rPr>
          <w:b/>
          <w:bCs/>
          <w:u w:val="single"/>
        </w:rPr>
      </w:pPr>
      <w:r w:rsidRPr="00446129">
        <w:rPr>
          <w:b/>
          <w:bCs/>
          <w:u w:val="single"/>
        </w:rPr>
        <w:t>Rationale</w:t>
      </w:r>
    </w:p>
    <w:p w14:paraId="26DF8108" w14:textId="21882324" w:rsidR="00C12C3A" w:rsidRPr="00BE0BF4" w:rsidRDefault="00CE308A" w:rsidP="00BE0BF4">
      <w:pPr>
        <w:tabs>
          <w:tab w:val="left" w:pos="460"/>
        </w:tabs>
        <w:jc w:val="both"/>
      </w:pPr>
      <w:r w:rsidRPr="00CE308A">
        <w:t xml:space="preserve">Studies </w:t>
      </w:r>
      <w:r w:rsidR="00D3018C">
        <w:rPr>
          <w:rFonts w:eastAsiaTheme="minorEastAsia" w:hint="eastAsia"/>
          <w:lang w:eastAsia="zh-CN"/>
        </w:rPr>
        <w:t>indicate</w:t>
      </w:r>
      <w:r w:rsidRPr="00CE308A">
        <w:t xml:space="preserve"> disruptions in cortico-striatal circuitry in both ASD models and affected individuals</w:t>
      </w:r>
      <w:r w:rsidRPr="00091718">
        <w:fldChar w:fldCharType="begin">
          <w:fldData xml:space="preserve">PEVuZE5vdGU+PENpdGU+PEF1dGhvcj5TaGVwaGVyZDwvQXV0aG9yPjxZZWFyPjIwMTM8L1llYXI+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</w:fldData>
        </w:fldChar>
      </w:r>
      <w:r w:rsidR="0040243F">
        <w:instrText xml:space="preserve"> ADDIN EN.CITE </w:instrText>
      </w:r>
      <w:r w:rsidR="0040243F">
        <w:fldChar w:fldCharType="begin">
          <w:fldData xml:space="preserve">PEVuZE5vdGU+PENpdGU+PEF1dGhvcj5TaGVwaGVyZDwvQXV0aG9yPjxZZWFyPjIwMTM8L1llYXI+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</w:fldData>
        </w:fldChar>
      </w:r>
      <w:r w:rsidR="0040243F">
        <w:instrText xml:space="preserve"> ADDIN EN.CITE.DATA </w:instrText>
      </w:r>
      <w:r w:rsidR="0040243F">
        <w:fldChar w:fldCharType="end"/>
      </w:r>
      <w:r w:rsidRPr="00091718">
        <w:fldChar w:fldCharType="separate"/>
      </w:r>
      <w:r w:rsidR="0040243F" w:rsidRPr="0040243F">
        <w:rPr>
          <w:noProof/>
          <w:vertAlign w:val="superscript"/>
        </w:rPr>
        <w:t>6,8,19-22</w:t>
      </w:r>
      <w:r w:rsidRPr="00091718">
        <w:fldChar w:fldCharType="end"/>
      </w:r>
      <w:r>
        <w:rPr>
          <w:rFonts w:eastAsiaTheme="minorEastAsia" w:hint="eastAsia"/>
          <w:lang w:eastAsia="zh-CN"/>
        </w:rPr>
        <w:t>.</w:t>
      </w:r>
      <w:r w:rsidR="000B5684" w:rsidRPr="00446129">
        <w:t xml:space="preserve"> </w:t>
      </w:r>
      <w:r w:rsidR="001038B3">
        <w:t>T</w:t>
      </w:r>
      <w:r w:rsidR="001038B3" w:rsidRPr="00446129">
        <w:t xml:space="preserve">o </w:t>
      </w:r>
      <w:r w:rsidR="001038B3" w:rsidRPr="00446129">
        <w:rPr>
          <w:rFonts w:eastAsiaTheme="minorEastAsia"/>
          <w:lang w:eastAsia="zh-CN"/>
        </w:rPr>
        <w:t>model</w:t>
      </w:r>
      <w:r w:rsidR="001038B3" w:rsidRPr="00446129">
        <w:t xml:space="preserve"> </w:t>
      </w:r>
      <w:r w:rsidR="001038B3">
        <w:t>these</w:t>
      </w:r>
      <w:r w:rsidR="001038B3" w:rsidRPr="00CE308A">
        <w:t xml:space="preserve"> </w:t>
      </w:r>
      <w:r w:rsidR="001038B3" w:rsidRPr="00446129">
        <w:t>circuit</w:t>
      </w:r>
      <w:r w:rsidR="001038B3" w:rsidRPr="00446129">
        <w:rPr>
          <w:rFonts w:eastAsiaTheme="minorEastAsia"/>
          <w:lang w:eastAsia="zh-CN"/>
        </w:rPr>
        <w:t>s</w:t>
      </w:r>
      <w:r w:rsidR="001038B3">
        <w:rPr>
          <w:rFonts w:eastAsiaTheme="minorEastAsia"/>
          <w:i/>
          <w:iCs/>
          <w:lang w:eastAsia="zh-CN"/>
        </w:rPr>
        <w:t>,</w:t>
      </w:r>
      <w:r w:rsidR="001038B3">
        <w:rPr>
          <w:rFonts w:eastAsiaTheme="minorEastAsia" w:hint="eastAsia"/>
          <w:lang w:eastAsia="zh-CN"/>
        </w:rPr>
        <w:t xml:space="preserve"> </w:t>
      </w:r>
      <w:r w:rsidR="001038B3">
        <w:rPr>
          <w:rFonts w:eastAsiaTheme="minorEastAsia"/>
          <w:lang w:eastAsia="zh-CN"/>
        </w:rPr>
        <w:t>I developed</w:t>
      </w:r>
      <w:r w:rsidRPr="00446129">
        <w:t xml:space="preserve"> the CS </w:t>
      </w:r>
      <w:proofErr w:type="spellStart"/>
      <w:r w:rsidRPr="00446129">
        <w:t>assembloids</w:t>
      </w:r>
      <w:proofErr w:type="spellEnd"/>
      <w:r w:rsidRPr="00446129">
        <w:t xml:space="preserve"> </w:t>
      </w:r>
      <w:r w:rsidR="00D3018C">
        <w:rPr>
          <w:rFonts w:eastAsiaTheme="minorEastAsia" w:hint="eastAsia"/>
          <w:lang w:eastAsia="zh-CN"/>
        </w:rPr>
        <w:t>to explore</w:t>
      </w:r>
      <w:r w:rsidRPr="00446129">
        <w:t xml:space="preserve"> </w:t>
      </w:r>
      <w:r w:rsidR="001038B3" w:rsidRPr="001038B3">
        <w:t>circuit phenotypes and molecular mechanisms</w:t>
      </w:r>
      <w:r w:rsidR="001038B3">
        <w:t xml:space="preserve">. </w:t>
      </w:r>
      <w:r w:rsidR="000B5684" w:rsidRPr="00446129">
        <w:t xml:space="preserve">Given </w:t>
      </w:r>
      <w:r w:rsidR="001038B3">
        <w:t xml:space="preserve">the </w:t>
      </w:r>
      <w:r w:rsidRPr="00446129">
        <w:t xml:space="preserve">pivotal role </w:t>
      </w:r>
      <w:r>
        <w:rPr>
          <w:rFonts w:eastAsiaTheme="minorEastAsia" w:hint="eastAsia"/>
          <w:lang w:eastAsia="zh-CN"/>
        </w:rPr>
        <w:t xml:space="preserve">of </w:t>
      </w:r>
      <w:r w:rsidRPr="00446129">
        <w:t>Na</w:t>
      </w:r>
      <w:r w:rsidRPr="00446129">
        <w:rPr>
          <w:vertAlign w:val="subscript"/>
        </w:rPr>
        <w:t>V</w:t>
      </w:r>
      <w:r w:rsidRPr="00446129">
        <w:t>1.2</w:t>
      </w:r>
      <w:r>
        <w:rPr>
          <w:rFonts w:eastAsiaTheme="minorEastAsia" w:hint="eastAsia"/>
          <w:lang w:eastAsia="zh-CN"/>
        </w:rPr>
        <w:t xml:space="preserve"> </w:t>
      </w:r>
      <w:r w:rsidR="000B5684" w:rsidRPr="00446129">
        <w:t xml:space="preserve">in axons and dendrites, </w:t>
      </w:r>
      <w:r w:rsidR="00D3018C">
        <w:rPr>
          <w:rFonts w:eastAsiaTheme="minorEastAsia" w:hint="eastAsia"/>
          <w:lang w:eastAsia="zh-CN"/>
        </w:rPr>
        <w:t>and</w:t>
      </w:r>
      <w:r w:rsidR="00D3018C" w:rsidRPr="00D3018C">
        <w:t xml:space="preserve"> </w:t>
      </w:r>
      <w:r w:rsidR="00D3018C" w:rsidRPr="00D3018C">
        <w:rPr>
          <w:rFonts w:eastAsiaTheme="minorEastAsia"/>
          <w:lang w:eastAsia="zh-CN"/>
        </w:rPr>
        <w:t xml:space="preserve">preliminary data showing </w:t>
      </w:r>
      <w:r w:rsidR="001038B3">
        <w:rPr>
          <w:rFonts w:eastAsiaTheme="minorEastAsia"/>
          <w:lang w:eastAsia="zh-CN"/>
        </w:rPr>
        <w:t xml:space="preserve">impaired </w:t>
      </w:r>
      <w:r w:rsidR="00D3018C" w:rsidRPr="00D3018C">
        <w:rPr>
          <w:rFonts w:eastAsiaTheme="minorEastAsia"/>
          <w:lang w:eastAsia="zh-CN"/>
        </w:rPr>
        <w:t xml:space="preserve">axon projections </w:t>
      </w:r>
      <w:r w:rsidR="00D3018C" w:rsidRPr="00446129">
        <w:t>(</w:t>
      </w:r>
      <w:r w:rsidR="00D3018C" w:rsidRPr="00446129">
        <w:rPr>
          <w:b/>
          <w:bCs/>
        </w:rPr>
        <w:t xml:space="preserve">Fig. </w:t>
      </w:r>
      <w:r w:rsidR="00D3018C">
        <w:rPr>
          <w:rFonts w:eastAsiaTheme="minorEastAsia" w:hint="eastAsia"/>
          <w:b/>
          <w:bCs/>
          <w:lang w:eastAsia="zh-CN"/>
        </w:rPr>
        <w:t>7</w:t>
      </w:r>
      <w:r w:rsidR="00D3018C" w:rsidRPr="00446129">
        <w:t>)</w:t>
      </w:r>
      <w:r w:rsidR="00D3018C">
        <w:rPr>
          <w:rFonts w:eastAsiaTheme="minorEastAsia" w:hint="eastAsia"/>
          <w:lang w:eastAsia="zh-CN"/>
        </w:rPr>
        <w:t xml:space="preserve"> </w:t>
      </w:r>
      <w:r w:rsidR="00D3018C" w:rsidRPr="00D3018C">
        <w:rPr>
          <w:rFonts w:eastAsiaTheme="minorEastAsia"/>
          <w:lang w:eastAsia="zh-CN"/>
        </w:rPr>
        <w:t>and</w:t>
      </w:r>
      <w:r w:rsidR="001038B3" w:rsidRPr="001038B3">
        <w:rPr>
          <w:rFonts w:eastAsiaTheme="minorEastAsia"/>
          <w:lang w:eastAsia="zh-CN"/>
        </w:rPr>
        <w:t xml:space="preserve"> reduced dendritic growth </w:t>
      </w:r>
      <w:r w:rsidR="001038B3">
        <w:rPr>
          <w:rFonts w:eastAsiaTheme="minorEastAsia"/>
          <w:lang w:eastAsia="zh-CN"/>
        </w:rPr>
        <w:t xml:space="preserve">pathway </w:t>
      </w:r>
      <w:r w:rsidR="00D3018C" w:rsidRPr="00446129">
        <w:t>(</w:t>
      </w:r>
      <w:r w:rsidR="00D3018C" w:rsidRPr="00446129">
        <w:rPr>
          <w:b/>
          <w:bCs/>
        </w:rPr>
        <w:t xml:space="preserve">Fig. </w:t>
      </w:r>
      <w:r w:rsidR="00D3018C">
        <w:rPr>
          <w:rFonts w:eastAsiaTheme="minorEastAsia" w:hint="eastAsia"/>
          <w:b/>
          <w:bCs/>
          <w:lang w:eastAsia="zh-CN"/>
        </w:rPr>
        <w:t>8</w:t>
      </w:r>
      <w:r w:rsidR="00D3018C" w:rsidRPr="00446129">
        <w:t>)</w:t>
      </w:r>
      <w:r w:rsidR="00D3018C">
        <w:rPr>
          <w:rFonts w:eastAsiaTheme="minorEastAsia" w:hint="eastAsia"/>
          <w:lang w:eastAsia="zh-CN"/>
        </w:rPr>
        <w:t xml:space="preserve">, </w:t>
      </w:r>
      <w:r w:rsidR="000B5684" w:rsidRPr="00446129">
        <w:t>I</w:t>
      </w:r>
      <w:r w:rsidR="000B5684" w:rsidRPr="00446129">
        <w:rPr>
          <w:i/>
          <w:iCs/>
          <w:u w:val="single"/>
        </w:rPr>
        <w:t xml:space="preserve"> hypothesize</w:t>
      </w:r>
      <w:r w:rsidR="000B5684" w:rsidRPr="00446129">
        <w:t xml:space="preserve"> that </w:t>
      </w:r>
      <w:r w:rsidR="000B5684" w:rsidRPr="00446129">
        <w:rPr>
          <w:i/>
          <w:iCs/>
        </w:rPr>
        <w:t>SCN2A</w:t>
      </w:r>
      <w:r w:rsidR="000B5684" w:rsidRPr="00446129">
        <w:t xml:space="preserve"> deficiency</w:t>
      </w:r>
      <w:r w:rsidR="001038B3" w:rsidRPr="001038B3">
        <w:t xml:space="preserve"> disrupts cortico-striatal circuit by</w:t>
      </w:r>
      <w:r w:rsidR="000B5684" w:rsidRPr="00446129">
        <w:t xml:space="preserve"> </w:t>
      </w:r>
      <w:r w:rsidR="00377059" w:rsidRPr="00377059">
        <w:t>impair</w:t>
      </w:r>
      <w:r w:rsidR="001038B3">
        <w:t>ing</w:t>
      </w:r>
      <w:r w:rsidR="00377059" w:rsidRPr="00377059">
        <w:t xml:space="preserve"> axonal projections and dendritic </w:t>
      </w:r>
      <w:r w:rsidR="00C873CF" w:rsidRPr="00377059">
        <w:t>function and</w:t>
      </w:r>
      <w:r w:rsidR="001038B3">
        <w:t xml:space="preserve"> reduce </w:t>
      </w:r>
      <w:r w:rsidR="001038B3" w:rsidRPr="00377059">
        <w:t>neurotransmitter release</w:t>
      </w:r>
      <w:r w:rsidR="00377059" w:rsidRPr="00377059">
        <w:t>.</w:t>
      </w:r>
      <w:r w:rsidR="000B5684" w:rsidRPr="00446129">
        <w:t xml:space="preserve"> </w:t>
      </w:r>
      <w:bookmarkStart w:id="26" w:name="OLE_LINK9"/>
      <w:r w:rsidR="00377059" w:rsidRPr="00377059">
        <w:t xml:space="preserve">To test this, </w:t>
      </w:r>
      <w:r w:rsidR="00020F15" w:rsidRPr="00020F15">
        <w:t xml:space="preserve">I propose to </w:t>
      </w:r>
      <w:r w:rsidR="00020F15" w:rsidRPr="00020F15">
        <w:rPr>
          <w:b/>
          <w:bCs/>
        </w:rPr>
        <w:t>1)</w:t>
      </w:r>
      <w:r w:rsidR="00020F15">
        <w:t xml:space="preserve"> </w:t>
      </w:r>
      <w:r w:rsidR="00020F15" w:rsidRPr="00020F15">
        <w:t xml:space="preserve">validate </w:t>
      </w:r>
      <w:r w:rsidR="00020F15" w:rsidRPr="00377059">
        <w:t>impair</w:t>
      </w:r>
      <w:r w:rsidR="00020F15">
        <w:t>ed</w:t>
      </w:r>
      <w:r w:rsidR="00020F15" w:rsidRPr="00377059">
        <w:t xml:space="preserve"> axonal projections </w:t>
      </w:r>
      <w:r w:rsidR="00020F15" w:rsidRPr="00020F15">
        <w:t xml:space="preserve">in </w:t>
      </w:r>
      <w:r w:rsidR="00020F15">
        <w:t xml:space="preserve">CS </w:t>
      </w:r>
      <w:proofErr w:type="spellStart"/>
      <w:r w:rsidR="00020F15">
        <w:t>assembliods</w:t>
      </w:r>
      <w:proofErr w:type="spellEnd"/>
      <w:r w:rsidR="00020F15">
        <w:t>;</w:t>
      </w:r>
      <w:r w:rsidR="00020F15" w:rsidRPr="00020F15">
        <w:t xml:space="preserve"> </w:t>
      </w:r>
      <w:r w:rsidR="00020F15" w:rsidRPr="005A6801">
        <w:rPr>
          <w:rFonts w:eastAsiaTheme="minorEastAsia"/>
          <w:b/>
          <w:bCs/>
          <w:lang w:eastAsia="zh-CN"/>
        </w:rPr>
        <w:t>2)</w:t>
      </w:r>
      <w:r w:rsidR="00020F15">
        <w:rPr>
          <w:rFonts w:eastAsiaTheme="minorEastAsia"/>
          <w:lang w:eastAsia="zh-CN"/>
        </w:rPr>
        <w:t xml:space="preserve"> record </w:t>
      </w:r>
      <w:r w:rsidR="00020F15">
        <w:t>spontaneous excitatory postsynaptic currents (</w:t>
      </w:r>
      <w:proofErr w:type="spellStart"/>
      <w:r w:rsidR="00020F15">
        <w:t>sEPSCs</w:t>
      </w:r>
      <w:proofErr w:type="spellEnd"/>
      <w:r w:rsidR="00020F15">
        <w:t xml:space="preserve">) </w:t>
      </w:r>
      <w:r w:rsidR="00020F15">
        <w:rPr>
          <w:rFonts w:eastAsiaTheme="minorEastAsia"/>
          <w:lang w:eastAsia="zh-CN"/>
        </w:rPr>
        <w:t xml:space="preserve">and quantify spine density </w:t>
      </w:r>
      <w:r w:rsidR="00020F15">
        <w:t>in projected MSN in CS</w:t>
      </w:r>
      <w:r w:rsidR="00020F15" w:rsidRPr="00020F15">
        <w:t xml:space="preserve"> </w:t>
      </w:r>
      <w:proofErr w:type="spellStart"/>
      <w:r w:rsidR="00020F15">
        <w:t>assembliods</w:t>
      </w:r>
      <w:proofErr w:type="spellEnd"/>
      <w:r w:rsidR="00020F15">
        <w:t xml:space="preserve"> to </w:t>
      </w:r>
      <w:r w:rsidR="00020F15">
        <w:rPr>
          <w:rFonts w:eastAsiaTheme="minorEastAsia"/>
          <w:lang w:eastAsia="zh-CN"/>
        </w:rPr>
        <w:t xml:space="preserve">assess </w:t>
      </w:r>
      <w:bookmarkStart w:id="27" w:name="OLE_LINK17"/>
      <w:r w:rsidR="00020F15" w:rsidRPr="00377059">
        <w:t xml:space="preserve">synaptic </w:t>
      </w:r>
      <w:r w:rsidR="00020F15">
        <w:t>function</w:t>
      </w:r>
      <w:bookmarkEnd w:id="27"/>
      <w:r w:rsidR="005A6801">
        <w:t>;</w:t>
      </w:r>
      <w:r w:rsidR="001038B3">
        <w:t xml:space="preserve"> </w:t>
      </w:r>
      <w:r w:rsidR="005A6801" w:rsidRPr="005A6801">
        <w:rPr>
          <w:b/>
          <w:bCs/>
        </w:rPr>
        <w:t>3)</w:t>
      </w:r>
      <w:r w:rsidR="005A6801">
        <w:t xml:space="preserve"> </w:t>
      </w:r>
      <w:r w:rsidR="00020F15">
        <w:t>detect</w:t>
      </w:r>
      <w:r w:rsidR="001038B3">
        <w:t xml:space="preserve"> </w:t>
      </w:r>
      <w:r w:rsidR="001038B3" w:rsidRPr="00377059">
        <w:t>neurotransmitter release</w:t>
      </w:r>
      <w:r w:rsidR="00C873CF">
        <w:t>;</w:t>
      </w:r>
      <w:r w:rsidR="00377059" w:rsidRPr="00377059">
        <w:t xml:space="preserve"> </w:t>
      </w:r>
      <w:bookmarkEnd w:id="26"/>
      <w:r w:rsidR="005A6801" w:rsidRPr="005A6801">
        <w:rPr>
          <w:b/>
          <w:bCs/>
        </w:rPr>
        <w:t>4)</w:t>
      </w:r>
      <w:r w:rsidR="005A6801">
        <w:t xml:space="preserve"> </w:t>
      </w:r>
      <w:r w:rsidR="005A6801" w:rsidRPr="001038B3">
        <w:t xml:space="preserve">elucidate the molecular and cellular mechanisms </w:t>
      </w:r>
      <w:r w:rsidR="005A6801">
        <w:t xml:space="preserve">of </w:t>
      </w:r>
      <w:r w:rsidR="005A6801" w:rsidRPr="001038B3">
        <w:rPr>
          <w:i/>
          <w:iCs/>
        </w:rPr>
        <w:t xml:space="preserve">SCN2A </w:t>
      </w:r>
      <w:r w:rsidR="005A6801" w:rsidRPr="001038B3">
        <w:t>deficiency affects brain circuits at single-cell level</w:t>
      </w:r>
      <w:r w:rsidR="005A6801">
        <w:t xml:space="preserve"> by </w:t>
      </w:r>
      <w:r w:rsidR="00377059" w:rsidRPr="00377059">
        <w:t>single-cell sequencing (</w:t>
      </w:r>
      <w:proofErr w:type="spellStart"/>
      <w:r w:rsidR="00377059" w:rsidRPr="00377059">
        <w:t>scRNA</w:t>
      </w:r>
      <w:proofErr w:type="spellEnd"/>
      <w:r w:rsidR="00377059" w:rsidRPr="00377059">
        <w:t>-seq)</w:t>
      </w:r>
      <w:r w:rsidR="005A6801">
        <w:t>.</w:t>
      </w:r>
      <w:r w:rsidR="00377059" w:rsidRPr="00377059">
        <w:t xml:space="preserve"> </w:t>
      </w:r>
      <w:r w:rsidR="00BE0BF4">
        <w:t xml:space="preserve">Here, I use an in vitro CS </w:t>
      </w:r>
      <w:proofErr w:type="spellStart"/>
      <w:r w:rsidR="00BE0BF4">
        <w:t>assembloid</w:t>
      </w:r>
      <w:proofErr w:type="spellEnd"/>
      <w:r w:rsidR="00BE0BF4">
        <w:t xml:space="preserve"> model, which differs from Dr. Yang’s lab approach. </w:t>
      </w:r>
    </w:p>
    <w:p w14:paraId="25A5AD52" w14:textId="24ADFA8F" w:rsidR="00B40F43" w:rsidRPr="00446129" w:rsidRDefault="007F5AA7" w:rsidP="0035415C">
      <w:pPr>
        <w:pStyle w:val="Heading1"/>
        <w:ind w:left="0"/>
        <w:rPr>
          <w:u w:val="single"/>
        </w:rPr>
      </w:pPr>
      <w:r w:rsidRPr="00446129">
        <w:rPr>
          <w:u w:val="single"/>
        </w:rPr>
        <w:t>Experimental design</w:t>
      </w:r>
      <w:r w:rsidR="0056057A" w:rsidRPr="00446129">
        <w:rPr>
          <w:noProof/>
        </w:rPr>
        <w:t xml:space="preserve"> </w:t>
      </w:r>
    </w:p>
    <w:p w14:paraId="5FF6D789" w14:textId="5A55172F" w:rsidR="00B40F43" w:rsidRPr="00446129" w:rsidRDefault="007F5AA7" w:rsidP="0035415C">
      <w:pPr>
        <w:pStyle w:val="BodyText"/>
        <w:ind w:left="0"/>
      </w:pPr>
      <w:r w:rsidRPr="00446129">
        <w:rPr>
          <w:b/>
          <w:bCs/>
          <w:u w:val="single"/>
        </w:rPr>
        <w:t>Exp. 4.</w:t>
      </w:r>
      <w:r w:rsidRPr="00446129">
        <w:rPr>
          <w:u w:val="single"/>
        </w:rPr>
        <w:t xml:space="preserve"> </w:t>
      </w:r>
      <w:r w:rsidR="008F1C80" w:rsidRPr="00446129">
        <w:rPr>
          <w:u w:val="single"/>
        </w:rPr>
        <w:t xml:space="preserve">Live imaging of </w:t>
      </w:r>
      <w:r w:rsidR="009065D5" w:rsidRPr="00446129">
        <w:rPr>
          <w:bCs/>
          <w:u w:val="single"/>
        </w:rPr>
        <w:t xml:space="preserve">axon projection in </w:t>
      </w:r>
      <w:r w:rsidR="002A2FE5" w:rsidRPr="00446129">
        <w:rPr>
          <w:bCs/>
          <w:u w:val="single"/>
        </w:rPr>
        <w:t>CS</w:t>
      </w:r>
      <w:r w:rsidR="009065D5" w:rsidRPr="00446129">
        <w:rPr>
          <w:bCs/>
          <w:u w:val="single"/>
        </w:rPr>
        <w:t xml:space="preserve"> </w:t>
      </w:r>
      <w:proofErr w:type="spellStart"/>
      <w:r w:rsidR="009065D5" w:rsidRPr="00446129">
        <w:rPr>
          <w:bCs/>
          <w:u w:val="single"/>
        </w:rPr>
        <w:t>assembloids</w:t>
      </w:r>
      <w:proofErr w:type="spellEnd"/>
      <w:r w:rsidR="009065D5" w:rsidRPr="00446129">
        <w:rPr>
          <w:u w:val="single"/>
        </w:rPr>
        <w:t xml:space="preserve"> carrying </w:t>
      </w:r>
      <w:r w:rsidR="009065D5" w:rsidRPr="00446129">
        <w:rPr>
          <w:bCs/>
          <w:i/>
          <w:iCs/>
          <w:u w:val="single"/>
        </w:rPr>
        <w:t>SCN2A-C959X</w:t>
      </w:r>
      <w:r w:rsidR="009065D5" w:rsidRPr="00446129">
        <w:rPr>
          <w:bCs/>
          <w:u w:val="single"/>
        </w:rPr>
        <w:t xml:space="preserve"> mutation.</w:t>
      </w:r>
    </w:p>
    <w:p w14:paraId="5F8DF790" w14:textId="1480FF16" w:rsidR="00F31422" w:rsidRPr="00446129" w:rsidRDefault="00F31422" w:rsidP="0035415C">
      <w:pPr>
        <w:pStyle w:val="BodyText"/>
        <w:ind w:left="0"/>
      </w:pPr>
      <w:r w:rsidRPr="00446129">
        <w:t xml:space="preserve">To assess </w:t>
      </w:r>
      <w:r w:rsidR="008901DA" w:rsidRPr="00446129">
        <w:rPr>
          <w:rFonts w:eastAsiaTheme="minorEastAsia"/>
          <w:lang w:eastAsia="zh-CN"/>
        </w:rPr>
        <w:t xml:space="preserve">the effect of </w:t>
      </w:r>
      <w:r w:rsidRPr="00446129">
        <w:rPr>
          <w:i/>
          <w:iCs/>
        </w:rPr>
        <w:t>SCN2A</w:t>
      </w:r>
      <w:r w:rsidRPr="00446129">
        <w:t xml:space="preserve"> deficiency on </w:t>
      </w:r>
      <w:bookmarkStart w:id="28" w:name="OLE_LINK11"/>
      <w:r w:rsidRPr="00446129">
        <w:t>axon</w:t>
      </w:r>
      <w:bookmarkEnd w:id="28"/>
      <w:r w:rsidRPr="00446129">
        <w:t xml:space="preserve"> </w:t>
      </w:r>
      <w:r w:rsidR="00B31D04">
        <w:rPr>
          <w:rFonts w:eastAsiaTheme="minorEastAsia" w:hint="eastAsia"/>
          <w:lang w:eastAsia="zh-CN"/>
        </w:rPr>
        <w:t>projection</w:t>
      </w:r>
      <w:r w:rsidRPr="00446129">
        <w:t xml:space="preserve">, </w:t>
      </w:r>
      <w:proofErr w:type="spellStart"/>
      <w:r w:rsidR="00B31D04" w:rsidRPr="00446129">
        <w:rPr>
          <w:bCs/>
        </w:rPr>
        <w:t>hCS</w:t>
      </w:r>
      <w:proofErr w:type="spellEnd"/>
      <w:r w:rsidR="00B31D04" w:rsidRPr="00446129">
        <w:rPr>
          <w:bCs/>
        </w:rPr>
        <w:t xml:space="preserve"> organoids </w:t>
      </w:r>
      <w:r w:rsidR="00B31D04">
        <w:rPr>
          <w:rFonts w:eastAsiaTheme="minorEastAsia" w:hint="eastAsia"/>
          <w:bCs/>
          <w:lang w:eastAsia="zh-CN"/>
        </w:rPr>
        <w:t>will be</w:t>
      </w:r>
      <w:r w:rsidR="00B31D04" w:rsidRPr="00446129">
        <w:rPr>
          <w:bCs/>
        </w:rPr>
        <w:t xml:space="preserve"> labeled with AAV1-hSyn-mScarlet, and fused with </w:t>
      </w:r>
      <w:proofErr w:type="spellStart"/>
      <w:r w:rsidR="00B31D04" w:rsidRPr="00446129">
        <w:rPr>
          <w:bCs/>
        </w:rPr>
        <w:t>hStrS</w:t>
      </w:r>
      <w:proofErr w:type="spellEnd"/>
      <w:r w:rsidR="00B31D04" w:rsidRPr="00446129">
        <w:rPr>
          <w:bCs/>
        </w:rPr>
        <w:t xml:space="preserve"> at day 65 to form </w:t>
      </w:r>
      <w:r w:rsidR="00B31D04">
        <w:rPr>
          <w:bCs/>
        </w:rPr>
        <w:t>CS</w:t>
      </w:r>
      <w:r w:rsidR="00B31D04" w:rsidRPr="00446129">
        <w:rPr>
          <w:bCs/>
        </w:rPr>
        <w:t xml:space="preserve"> </w:t>
      </w:r>
      <w:proofErr w:type="spellStart"/>
      <w:r w:rsidR="00B31D04" w:rsidRPr="00446129">
        <w:rPr>
          <w:bCs/>
        </w:rPr>
        <w:t>assembloids</w:t>
      </w:r>
      <w:proofErr w:type="spellEnd"/>
      <w:r w:rsidR="00B31D04" w:rsidRPr="00446129">
        <w:rPr>
          <w:bCs/>
        </w:rPr>
        <w:t xml:space="preserve"> for studying projecting axons from the cortex.</w:t>
      </w:r>
      <w:r w:rsidR="00F42823" w:rsidRPr="00446129">
        <w:t xml:space="preserve"> </w:t>
      </w:r>
      <w:r w:rsidR="00207318" w:rsidRPr="00446129">
        <w:t xml:space="preserve">Imaging will occur on </w:t>
      </w:r>
      <w:r w:rsidR="00207318" w:rsidRPr="00FB4BF1">
        <w:rPr>
          <w:b/>
          <w:bCs/>
        </w:rPr>
        <w:t>days</w:t>
      </w:r>
      <w:r w:rsidR="00207318" w:rsidRPr="00446129">
        <w:t xml:space="preserve"> </w:t>
      </w:r>
      <w:r w:rsidR="00207318" w:rsidRPr="00FB4BF1">
        <w:rPr>
          <w:b/>
          <w:bCs/>
        </w:rPr>
        <w:t>20, 30, and 42</w:t>
      </w:r>
      <w:r w:rsidR="00207318" w:rsidRPr="00446129">
        <w:t xml:space="preserve"> </w:t>
      </w:r>
      <w:r w:rsidR="00207318" w:rsidRPr="00D578D3">
        <w:rPr>
          <w:b/>
          <w:bCs/>
        </w:rPr>
        <w:t>post-</w:t>
      </w:r>
      <w:r w:rsidR="00BE0BF4" w:rsidRPr="00D578D3">
        <w:rPr>
          <w:b/>
          <w:bCs/>
        </w:rPr>
        <w:t>fusions</w:t>
      </w:r>
      <w:r w:rsidR="00207318" w:rsidRPr="00446129">
        <w:t xml:space="preserve">. </w:t>
      </w:r>
      <w:proofErr w:type="spellStart"/>
      <w:r w:rsidR="00207318">
        <w:t>A</w:t>
      </w:r>
      <w:r w:rsidR="00F42823" w:rsidRPr="00446129">
        <w:t>ssembloids</w:t>
      </w:r>
      <w:proofErr w:type="spellEnd"/>
      <w:r w:rsidR="00F42823" w:rsidRPr="00446129">
        <w:t xml:space="preserve"> will be moved to a confocal plate and subjected to z-stack imaging with a 10</w:t>
      </w:r>
      <w:r w:rsidR="001B6F88" w:rsidRPr="00446129">
        <w:t>X</w:t>
      </w:r>
      <w:r w:rsidR="00F42823" w:rsidRPr="00446129">
        <w:t xml:space="preserve"> lens, reaching depths of up to 500 </w:t>
      </w:r>
      <w:proofErr w:type="spellStart"/>
      <w:r w:rsidR="00F42823" w:rsidRPr="00446129">
        <w:t>μm</w:t>
      </w:r>
      <w:proofErr w:type="spellEnd"/>
      <w:r w:rsidR="00F42823" w:rsidRPr="00446129">
        <w:t xml:space="preserve"> using a confocal microscope at 37°C and 5% CO</w:t>
      </w:r>
      <w:r w:rsidR="00F42823" w:rsidRPr="00446129">
        <w:rPr>
          <w:vertAlign w:val="subscript"/>
        </w:rPr>
        <w:t>2</w:t>
      </w:r>
      <w:r w:rsidR="00F42823" w:rsidRPr="00446129">
        <w:t xml:space="preserve">. </w:t>
      </w:r>
      <w:r w:rsidRPr="00446129">
        <w:t>Cortical projections in</w:t>
      </w:r>
      <w:r w:rsidR="00A250D1" w:rsidRPr="00446129">
        <w:rPr>
          <w:rFonts w:eastAsiaTheme="minorEastAsia"/>
          <w:lang w:eastAsia="zh-CN"/>
        </w:rPr>
        <w:t>side</w:t>
      </w:r>
      <w:r w:rsidRPr="00446129">
        <w:t xml:space="preserve"> </w:t>
      </w:r>
      <w:proofErr w:type="spellStart"/>
      <w:r w:rsidRPr="00446129">
        <w:t>hStrS</w:t>
      </w:r>
      <w:proofErr w:type="spellEnd"/>
      <w:r w:rsidRPr="00446129">
        <w:t xml:space="preserve"> will be analyzed using Fiji</w:t>
      </w:r>
      <w:r w:rsidR="0052282C" w:rsidRPr="00446129">
        <w:t>/ImageJ</w:t>
      </w:r>
      <w:r w:rsidRPr="00446129">
        <w:t xml:space="preserve">. </w:t>
      </w:r>
      <w:del w:id="29" w:author="Craig, Bruce A." w:date="2024-11-06T15:15:00Z" w16du:dateUtc="2024-11-06T20:15:00Z">
        <w:r w:rsidRPr="00446129" w:rsidDel="00DE0C70">
          <w:delText>Each experimental group will comprise 10 assembloids.</w:delText>
        </w:r>
      </w:del>
    </w:p>
    <w:p w14:paraId="5F007506" w14:textId="388320F4" w:rsidR="00DB5924" w:rsidRPr="00446129" w:rsidRDefault="007F5AA7" w:rsidP="0035415C">
      <w:pPr>
        <w:jc w:val="both"/>
        <w:rPr>
          <w:bCs/>
          <w:u w:val="single"/>
        </w:rPr>
      </w:pPr>
      <w:r w:rsidRPr="00446129">
        <w:rPr>
          <w:b/>
          <w:bCs/>
          <w:u w:val="single"/>
        </w:rPr>
        <w:t>Exp. 5.</w:t>
      </w:r>
      <w:r w:rsidRPr="00446129">
        <w:rPr>
          <w:u w:val="single"/>
        </w:rPr>
        <w:t xml:space="preserve"> </w:t>
      </w:r>
      <w:r w:rsidR="00C5602C" w:rsidRPr="00446129">
        <w:rPr>
          <w:bCs/>
          <w:u w:val="single"/>
        </w:rPr>
        <w:t>Measuring</w:t>
      </w:r>
      <w:r w:rsidR="0007511B" w:rsidRPr="00446129">
        <w:rPr>
          <w:bCs/>
          <w:u w:val="single"/>
        </w:rPr>
        <w:t xml:space="preserve"> </w:t>
      </w:r>
      <w:proofErr w:type="spellStart"/>
      <w:r w:rsidR="0074235E">
        <w:rPr>
          <w:bCs/>
          <w:u w:val="single"/>
        </w:rPr>
        <w:t>sEPSC</w:t>
      </w:r>
      <w:proofErr w:type="spellEnd"/>
      <w:r w:rsidR="0074235E">
        <w:rPr>
          <w:bCs/>
          <w:u w:val="single"/>
        </w:rPr>
        <w:t xml:space="preserve"> and </w:t>
      </w:r>
      <w:r w:rsidR="009065D5" w:rsidRPr="00446129">
        <w:rPr>
          <w:bCs/>
          <w:u w:val="single"/>
        </w:rPr>
        <w:t xml:space="preserve">spine density </w:t>
      </w:r>
      <w:r w:rsidR="00DB5924" w:rsidRPr="00446129">
        <w:rPr>
          <w:bCs/>
          <w:u w:val="single"/>
        </w:rPr>
        <w:t>of</w:t>
      </w:r>
      <w:r w:rsidR="009065D5" w:rsidRPr="00446129">
        <w:rPr>
          <w:bCs/>
          <w:u w:val="single"/>
        </w:rPr>
        <w:t xml:space="preserve"> </w:t>
      </w:r>
      <w:r w:rsidR="003D3DCC" w:rsidRPr="00446129">
        <w:rPr>
          <w:bCs/>
          <w:u w:val="single"/>
        </w:rPr>
        <w:t>project</w:t>
      </w:r>
      <w:r w:rsidR="0052282C" w:rsidRPr="00446129">
        <w:rPr>
          <w:bCs/>
          <w:u w:val="single"/>
        </w:rPr>
        <w:t>ed</w:t>
      </w:r>
      <w:r w:rsidR="003D3DCC" w:rsidRPr="00446129">
        <w:rPr>
          <w:bCs/>
          <w:u w:val="single"/>
        </w:rPr>
        <w:t xml:space="preserve"> </w:t>
      </w:r>
      <w:r w:rsidR="00244332">
        <w:rPr>
          <w:bCs/>
          <w:u w:val="single"/>
        </w:rPr>
        <w:t>striatal neurons</w:t>
      </w:r>
      <w:r w:rsidR="0074235E">
        <w:rPr>
          <w:bCs/>
          <w:u w:val="single"/>
        </w:rPr>
        <w:t xml:space="preserve"> </w:t>
      </w:r>
      <w:r w:rsidR="0052282C" w:rsidRPr="00446129">
        <w:rPr>
          <w:bCs/>
          <w:u w:val="single"/>
        </w:rPr>
        <w:t xml:space="preserve">in </w:t>
      </w:r>
      <w:r w:rsidR="00FE6F0B">
        <w:rPr>
          <w:bCs/>
          <w:u w:val="single"/>
        </w:rPr>
        <w:t xml:space="preserve">CS </w:t>
      </w:r>
      <w:proofErr w:type="spellStart"/>
      <w:r w:rsidR="003D3DCC" w:rsidRPr="00446129">
        <w:rPr>
          <w:bCs/>
          <w:u w:val="single"/>
        </w:rPr>
        <w:t>assembloids</w:t>
      </w:r>
      <w:proofErr w:type="spellEnd"/>
      <w:r w:rsidR="003D3DCC" w:rsidRPr="00446129">
        <w:rPr>
          <w:bCs/>
          <w:u w:val="single"/>
        </w:rPr>
        <w:t>.</w:t>
      </w:r>
    </w:p>
    <w:p w14:paraId="46F2DADB" w14:textId="004B8F5D" w:rsidR="00244332" w:rsidRDefault="00244332" w:rsidP="0035415C">
      <w:pPr>
        <w:jc w:val="both"/>
        <w:rPr>
          <w:rFonts w:eastAsiaTheme="minorEastAsia"/>
          <w:noProof/>
          <w:lang w:eastAsia="zh-CN"/>
        </w:rPr>
      </w:pPr>
      <w:r w:rsidRPr="00244332">
        <w:rPr>
          <w:noProof/>
        </w:rPr>
        <w:t xml:space="preserve">To assess the impact </w:t>
      </w:r>
      <w:r>
        <w:rPr>
          <w:noProof/>
        </w:rPr>
        <w:t xml:space="preserve">of the </w:t>
      </w:r>
      <w:r w:rsidR="00C62E9C" w:rsidRPr="00C62E9C">
        <w:rPr>
          <w:i/>
          <w:iCs/>
          <w:noProof/>
        </w:rPr>
        <w:t>SCN2A-C959X</w:t>
      </w:r>
      <w:r w:rsidR="00C62E9C" w:rsidRPr="00C62E9C">
        <w:rPr>
          <w:noProof/>
        </w:rPr>
        <w:t xml:space="preserve"> mutation </w:t>
      </w:r>
      <w:r w:rsidRPr="00244332">
        <w:rPr>
          <w:noProof/>
        </w:rPr>
        <w:t>on synaptic function in projected neurons within hStrS of assembloids</w:t>
      </w:r>
      <w:r w:rsidR="00C62E9C" w:rsidRPr="00C62E9C">
        <w:rPr>
          <w:noProof/>
        </w:rPr>
        <w:t xml:space="preserve">, I </w:t>
      </w:r>
      <w:r w:rsidR="00C62E9C">
        <w:rPr>
          <w:rFonts w:eastAsiaTheme="minorEastAsia" w:hint="eastAsia"/>
          <w:noProof/>
          <w:lang w:eastAsia="zh-CN"/>
        </w:rPr>
        <w:t xml:space="preserve">will </w:t>
      </w:r>
      <w:r w:rsidR="00C62E9C" w:rsidRPr="00C62E9C">
        <w:rPr>
          <w:noProof/>
        </w:rPr>
        <w:t>label hCS with AAV1-hSyn1-Cre and hStrS with AAV1-Ef1a-DIO-mScarlet and AAV9-hSyn-EGFP at day 60</w:t>
      </w:r>
      <w:r>
        <w:rPr>
          <w:noProof/>
        </w:rPr>
        <w:t xml:space="preserve"> and</w:t>
      </w:r>
      <w:r w:rsidR="00C62E9C" w:rsidRPr="00C62E9C">
        <w:rPr>
          <w:noProof/>
        </w:rPr>
        <w:t xml:space="preserve"> </w:t>
      </w:r>
      <w:r>
        <w:rPr>
          <w:noProof/>
        </w:rPr>
        <w:t>generate</w:t>
      </w:r>
      <w:r w:rsidR="00C62E9C" w:rsidRPr="00C62E9C">
        <w:rPr>
          <w:noProof/>
        </w:rPr>
        <w:t xml:space="preserve"> CS assembloids</w:t>
      </w:r>
      <w:r>
        <w:rPr>
          <w:noProof/>
        </w:rPr>
        <w:t xml:space="preserve"> at day 65</w:t>
      </w:r>
      <w:r w:rsidR="00C62E9C" w:rsidRPr="00C62E9C">
        <w:rPr>
          <w:noProof/>
        </w:rPr>
        <w:t xml:space="preserve">. </w:t>
      </w:r>
      <w:r w:rsidRPr="00244332">
        <w:rPr>
          <w:noProof/>
        </w:rPr>
        <w:t>In hStrS, Cre recombinase will induce DIO-mScarlet expression, marking cortical-projection neurons in red</w:t>
      </w:r>
      <w:r w:rsidR="00C62E9C" w:rsidRPr="00C62E9C">
        <w:rPr>
          <w:noProof/>
        </w:rPr>
        <w:t>. Confocal z-stack imaging of dendritic spines on projected striatal neurons (red) will be conducted 30 days post-fusion using a 20</w:t>
      </w:r>
      <w:r w:rsidR="00AD14BD" w:rsidRPr="00C62E9C">
        <w:rPr>
          <w:noProof/>
        </w:rPr>
        <w:t>x</w:t>
      </w:r>
      <w:r w:rsidR="00C62E9C" w:rsidRPr="00C62E9C">
        <w:rPr>
          <w:noProof/>
        </w:rPr>
        <w:t xml:space="preserve"> lens with </w:t>
      </w:r>
      <w:r w:rsidR="00AD14BD">
        <w:rPr>
          <w:noProof/>
        </w:rPr>
        <w:t>a </w:t>
      </w:r>
      <w:r w:rsidR="00C62E9C" w:rsidRPr="00C62E9C">
        <w:rPr>
          <w:noProof/>
        </w:rPr>
        <w:t>6x zoom</w:t>
      </w:r>
      <w:r w:rsidR="00AD14BD">
        <w:rPr>
          <w:noProof/>
        </w:rPr>
        <w:t>-in</w:t>
      </w:r>
      <w:r w:rsidR="00C62E9C">
        <w:rPr>
          <w:rFonts w:eastAsiaTheme="minorEastAsia" w:hint="eastAsia"/>
          <w:noProof/>
          <w:lang w:eastAsia="zh-CN"/>
        </w:rPr>
        <w:t xml:space="preserve">. </w:t>
      </w:r>
      <w:r w:rsidRPr="00244332">
        <w:rPr>
          <w:rFonts w:eastAsiaTheme="minorEastAsia"/>
          <w:noProof/>
          <w:lang w:eastAsia="zh-CN"/>
        </w:rPr>
        <w:t>The sEPSCs of the projected striatal neurons (red) will be recorded using patch-clamp, and morphology and synaptic features will be verified post-recording through biocytin staining. Spine types and densities will be analyzed with Neurolucida software</w:t>
      </w:r>
      <w:del w:id="30" w:author="Craig, Bruce A." w:date="2024-11-06T15:16:00Z" w16du:dateUtc="2024-11-06T20:16:00Z">
        <w:r w:rsidRPr="00244332" w:rsidDel="00DE0C70">
          <w:rPr>
            <w:rFonts w:eastAsiaTheme="minorEastAsia"/>
            <w:noProof/>
            <w:lang w:eastAsia="zh-CN"/>
          </w:rPr>
          <w:delText>, with each group comprising data from at least 50 dendritic branches across 5-8 assembloids</w:delText>
        </w:r>
      </w:del>
      <w:r w:rsidRPr="00244332">
        <w:rPr>
          <w:rFonts w:eastAsiaTheme="minorEastAsia"/>
          <w:noProof/>
          <w:lang w:eastAsia="zh-CN"/>
        </w:rPr>
        <w:t>.</w:t>
      </w:r>
    </w:p>
    <w:p w14:paraId="3545991C" w14:textId="18C19D8D" w:rsidR="009065D5" w:rsidRPr="00446129" w:rsidRDefault="009065D5" w:rsidP="0035415C">
      <w:pPr>
        <w:jc w:val="both"/>
        <w:rPr>
          <w:bCs/>
          <w:u w:val="single"/>
        </w:rPr>
      </w:pPr>
      <w:r w:rsidRPr="00446129">
        <w:rPr>
          <w:b/>
          <w:bCs/>
          <w:u w:val="single"/>
        </w:rPr>
        <w:t>Exp. 6.</w:t>
      </w:r>
      <w:r w:rsidRPr="00446129">
        <w:rPr>
          <w:u w:val="single"/>
        </w:rPr>
        <w:t xml:space="preserve"> </w:t>
      </w:r>
      <w:r w:rsidR="00172881" w:rsidRPr="00446129">
        <w:rPr>
          <w:bCs/>
          <w:u w:val="single"/>
        </w:rPr>
        <w:t xml:space="preserve">Examining </w:t>
      </w:r>
      <w:bookmarkStart w:id="31" w:name="OLE_LINK5"/>
      <w:r w:rsidR="00172881" w:rsidRPr="00446129">
        <w:rPr>
          <w:bCs/>
          <w:u w:val="single"/>
        </w:rPr>
        <w:t xml:space="preserve">neurotransmitter levels </w:t>
      </w:r>
      <w:bookmarkEnd w:id="31"/>
      <w:r w:rsidR="00FE6F0B">
        <w:rPr>
          <w:bCs/>
          <w:u w:val="single"/>
        </w:rPr>
        <w:t xml:space="preserve">in </w:t>
      </w:r>
      <w:r w:rsidR="00FE6F0B" w:rsidRPr="00FE6F0B">
        <w:rPr>
          <w:bCs/>
          <w:u w:val="single"/>
        </w:rPr>
        <w:t xml:space="preserve">CS </w:t>
      </w:r>
      <w:proofErr w:type="spellStart"/>
      <w:r w:rsidR="00FE6F0B" w:rsidRPr="00FE6F0B">
        <w:rPr>
          <w:bCs/>
          <w:u w:val="single"/>
        </w:rPr>
        <w:t>assembloids</w:t>
      </w:r>
      <w:proofErr w:type="spellEnd"/>
      <w:r w:rsidR="00FE6F0B" w:rsidRPr="00FE6F0B">
        <w:rPr>
          <w:bCs/>
          <w:u w:val="single"/>
        </w:rPr>
        <w:t xml:space="preserve"> </w:t>
      </w:r>
      <w:r w:rsidR="00FE6F0B" w:rsidRPr="00446129">
        <w:rPr>
          <w:bCs/>
          <w:u w:val="single"/>
        </w:rPr>
        <w:t xml:space="preserve">with </w:t>
      </w:r>
      <w:r w:rsidR="00FE6F0B" w:rsidRPr="00446129">
        <w:rPr>
          <w:i/>
          <w:iCs/>
          <w:u w:val="single"/>
        </w:rPr>
        <w:t xml:space="preserve">SCN2A </w:t>
      </w:r>
      <w:r w:rsidR="00FE6F0B" w:rsidRPr="00446129">
        <w:rPr>
          <w:u w:val="single"/>
        </w:rPr>
        <w:t>deficiency</w:t>
      </w:r>
      <w:r w:rsidR="00234EC2" w:rsidRPr="00446129">
        <w:rPr>
          <w:u w:val="single"/>
        </w:rPr>
        <w:t>.</w:t>
      </w:r>
    </w:p>
    <w:p w14:paraId="58BE1EE6" w14:textId="76BB750B" w:rsidR="00DD4E1B" w:rsidRPr="00446129" w:rsidRDefault="00F42823" w:rsidP="0035415C">
      <w:pPr>
        <w:pStyle w:val="BodyText"/>
        <w:ind w:left="0"/>
        <w:rPr>
          <w:rFonts w:eastAsiaTheme="minorEastAsia"/>
          <w:lang w:eastAsia="zh-CN"/>
        </w:rPr>
      </w:pPr>
      <w:bookmarkStart w:id="32" w:name="OLE_LINK13"/>
      <w:r w:rsidRPr="00446129">
        <w:t>To</w:t>
      </w:r>
      <w:r w:rsidR="00DD4E1B" w:rsidRPr="00446129">
        <w:t xml:space="preserve"> investigate the </w:t>
      </w:r>
      <w:r w:rsidRPr="00446129">
        <w:t xml:space="preserve">effect of </w:t>
      </w:r>
      <w:bookmarkStart w:id="33" w:name="_Hlk181386856"/>
      <w:r w:rsidR="00DD4E1B" w:rsidRPr="00446129">
        <w:rPr>
          <w:i/>
          <w:iCs/>
        </w:rPr>
        <w:t>SCN2A-C959X</w:t>
      </w:r>
      <w:r w:rsidR="00DD4E1B" w:rsidRPr="00446129">
        <w:t xml:space="preserve"> mutation</w:t>
      </w:r>
      <w:r w:rsidRPr="00446129">
        <w:t xml:space="preserve"> </w:t>
      </w:r>
      <w:bookmarkEnd w:id="33"/>
      <w:r w:rsidR="00DD4E1B" w:rsidRPr="00446129">
        <w:t xml:space="preserve">on </w:t>
      </w:r>
      <w:bookmarkStart w:id="34" w:name="OLE_LINK8"/>
      <w:r w:rsidR="00DD4E1B" w:rsidRPr="00446129">
        <w:t>neurotransmitter</w:t>
      </w:r>
      <w:bookmarkEnd w:id="34"/>
      <w:r w:rsidR="00DD4E1B" w:rsidRPr="00446129">
        <w:t xml:space="preserve"> levels</w:t>
      </w:r>
      <w:r w:rsidRPr="00446129">
        <w:t>,</w:t>
      </w:r>
      <w:r w:rsidR="00DD4E1B" w:rsidRPr="00446129">
        <w:t xml:space="preserve"> WT</w:t>
      </w:r>
      <w:r w:rsidR="00FE6F0B">
        <w:t xml:space="preserve"> and </w:t>
      </w:r>
      <w:r w:rsidR="00FE6F0B" w:rsidRPr="00446129">
        <w:rPr>
          <w:i/>
          <w:iCs/>
        </w:rPr>
        <w:t>C959X</w:t>
      </w:r>
      <w:r w:rsidR="00FE6F0B" w:rsidRPr="00446129">
        <w:t xml:space="preserve"> mutation </w:t>
      </w:r>
      <w:bookmarkStart w:id="35" w:name="_Hlk181357940"/>
      <w:r w:rsidR="0095569F" w:rsidRPr="0095569F">
        <w:t>CS</w:t>
      </w:r>
      <w:r w:rsidR="00FE6F0B">
        <w:t xml:space="preserve"> </w:t>
      </w:r>
      <w:proofErr w:type="spellStart"/>
      <w:r w:rsidR="00FE6F0B">
        <w:t>assembloids</w:t>
      </w:r>
      <w:proofErr w:type="spellEnd"/>
      <w:r w:rsidR="0095569F" w:rsidRPr="00446129">
        <w:t xml:space="preserve"> </w:t>
      </w:r>
      <w:bookmarkEnd w:id="35"/>
      <w:r w:rsidR="00DD4E1B" w:rsidRPr="00446129">
        <w:t xml:space="preserve">will be </w:t>
      </w:r>
      <w:r w:rsidR="0095569F">
        <w:t>generated</w:t>
      </w:r>
      <w:r w:rsidR="00DD4E1B" w:rsidRPr="00446129">
        <w:t xml:space="preserve"> </w:t>
      </w:r>
      <w:r w:rsidR="0095569F">
        <w:t>and collected at 5 month</w:t>
      </w:r>
      <w:r w:rsidR="00FE6F0B">
        <w:t>s, then</w:t>
      </w:r>
      <w:r w:rsidR="0095569F" w:rsidRPr="00446129">
        <w:t xml:space="preserve"> homogenized for intracellular neurotransmitter analysis</w:t>
      </w:r>
      <w:r w:rsidR="00DD4E1B" w:rsidRPr="00446129">
        <w:t xml:space="preserve">. </w:t>
      </w:r>
      <w:r w:rsidR="0095569F">
        <w:t>Also, m</w:t>
      </w:r>
      <w:r w:rsidR="0095569F" w:rsidRPr="0095569F">
        <w:t xml:space="preserve">onthly medium samples will </w:t>
      </w:r>
      <w:r w:rsidR="0095569F">
        <w:t>be collected</w:t>
      </w:r>
      <w:r w:rsidR="00AD14BD">
        <w:rPr>
          <w:rFonts w:eastAsiaTheme="minorEastAsia" w:hint="eastAsia"/>
          <w:lang w:eastAsia="zh-CN"/>
        </w:rPr>
        <w:t xml:space="preserve"> and stored</w:t>
      </w:r>
      <w:r w:rsidR="0095569F">
        <w:t xml:space="preserve"> </w:t>
      </w:r>
      <w:r w:rsidR="00AD14BD">
        <w:t xml:space="preserve">at </w:t>
      </w:r>
      <w:r w:rsidR="0095569F">
        <w:t>-80</w:t>
      </w:r>
      <w:r w:rsidR="00AD14BD" w:rsidRPr="00BC748D">
        <w:rPr>
          <w:rFonts w:ascii="Times New Roman" w:eastAsiaTheme="minorEastAsia" w:hAnsi="Times New Roman" w:cs="Times New Roman" w:hint="eastAsia"/>
          <w:lang w:eastAsia="zh-CN"/>
        </w:rPr>
        <w:t>℃</w:t>
      </w:r>
      <w:r w:rsidR="0095569F">
        <w:t xml:space="preserve"> to </w:t>
      </w:r>
      <w:r w:rsidR="0095569F" w:rsidRPr="0095569F">
        <w:t>monitor neurotransmitter release</w:t>
      </w:r>
      <w:r w:rsidR="00FE6F0B">
        <w:t>.</w:t>
      </w:r>
      <w:r w:rsidR="0095569F" w:rsidRPr="0095569F">
        <w:t xml:space="preserve"> </w:t>
      </w:r>
      <w:r w:rsidR="00DD4E1B" w:rsidRPr="00446129">
        <w:t xml:space="preserve">After I </w:t>
      </w:r>
      <w:r w:rsidR="003118C5">
        <w:rPr>
          <w:rFonts w:eastAsiaTheme="minorEastAsia"/>
          <w:lang w:eastAsia="zh-CN"/>
        </w:rPr>
        <w:t>collect</w:t>
      </w:r>
      <w:r w:rsidR="00677C21">
        <w:rPr>
          <w:rFonts w:eastAsiaTheme="minorEastAsia" w:hint="eastAsia"/>
          <w:lang w:eastAsia="zh-CN"/>
        </w:rPr>
        <w:t xml:space="preserve"> </w:t>
      </w:r>
      <w:r w:rsidR="00FE6F0B">
        <w:rPr>
          <w:rFonts w:eastAsiaTheme="minorEastAsia"/>
          <w:lang w:eastAsia="zh-CN"/>
        </w:rPr>
        <w:t xml:space="preserve">samples, </w:t>
      </w:r>
      <w:r w:rsidR="00FE6F0B">
        <w:t xml:space="preserve">my </w:t>
      </w:r>
      <w:r w:rsidR="00FE6F0B">
        <w:rPr>
          <w:rFonts w:eastAsiaTheme="minorEastAsia" w:hint="eastAsia"/>
          <w:lang w:eastAsia="zh-CN"/>
        </w:rPr>
        <w:t xml:space="preserve">co-mentor </w:t>
      </w:r>
      <w:bookmarkStart w:id="36" w:name="OLE_LINK10"/>
      <w:r w:rsidR="00FE6F0B" w:rsidRPr="00446129">
        <w:t>Dr. Cannon</w:t>
      </w:r>
      <w:r w:rsidR="00FE6F0B" w:rsidRPr="00446129">
        <w:fldChar w:fldCharType="begin"/>
      </w:r>
      <w:r w:rsidR="00B66A14">
        <w:instrText xml:space="preserve"> ADDIN EN.CITE &lt;EndNote&gt;&lt;Cite&gt;&lt;Author&gt;Sammi&lt;/Author&gt;&lt;Year&gt;2018&lt;/Year&gt;&lt;RecNum&gt;1301&lt;/RecNum&gt;&lt;DisplayText&gt;&lt;style face="superscript"&gt;44&lt;/style&gt;&lt;/DisplayText&gt;&lt;record&gt;&lt;rec-number&gt;1301&lt;/rec-number&gt;&lt;foreign-keys&gt;&lt;key app="EN" db-id="wsawtvpd4pez5geraz8vea9qzaspsrtxzavx" timestamp="1706312954"&gt;1301&lt;/key&gt;&lt;/foreign-keys&gt;&lt;ref-type name="Journal Article"&gt;17&lt;/ref-type&gt;&lt;contributors&gt;&lt;authors&gt;&lt;author&gt;Sammi, S. R.&lt;/author&gt;&lt;author&gt;Agim, Z. S.&lt;/author&gt;&lt;author&gt;Cannon, J. R.&lt;/author&gt;&lt;/authors&gt;&lt;/contributors&gt;&lt;auth-address&gt;School of Health Sciences.&amp;#xD;Purdue Institute for Integrative Neurosciences, Purdue University, West Lafayette, Indiana 47907.&lt;/auth-address&gt;&lt;titles&gt;&lt;title&gt;From the Cover: Harmane-Induced Selective Dopaminergic Neurotoxicity in Caenorhabditis elegans&lt;/title&gt;&lt;secondary-title&gt;Toxicol Sci&lt;/secondary-title&gt;&lt;/titles&gt;&lt;periodical&gt;&lt;full-title&gt;Toxicol Sci&lt;/full-title&gt;&lt;/periodical&gt;&lt;pages&gt;335-348&lt;/pages&gt;&lt;volume&gt;161&lt;/volume&gt;&lt;number&gt;2&lt;/number&gt;&lt;keywords&gt;&lt;keyword&gt;Animals&lt;/keyword&gt;&lt;keyword&gt;Caenorhabditis elegans/*drug effects&lt;/keyword&gt;&lt;keyword&gt;Dietary Exposure/adverse effects&lt;/keyword&gt;&lt;keyword&gt;Disease Models, Animal&lt;/keyword&gt;&lt;keyword&gt;Dopaminergic Neurons/*drug effects/metabolism/pathology&lt;/keyword&gt;&lt;keyword&gt;Harmine/*analogs &amp;amp; derivatives/toxicity&lt;/keyword&gt;&lt;keyword&gt;Mitochondria/drug effects/metabolism&lt;/keyword&gt;&lt;keyword&gt;Parkinson Disease, Secondary/*chemically induced/metabolism/pathology&lt;/keyword&gt;&lt;keyword&gt;Reactive Oxygen Species/metabolism&lt;/keyword&gt;&lt;keyword&gt;C.elegans&lt;/keyword&gt;&lt;keyword&gt;Parkinson’s disease&lt;/keyword&gt;&lt;keyword&gt;dopamine&lt;/keyword&gt;&lt;keyword&gt;harmane&lt;/keyword&gt;&lt;keyword&gt;neurodegeneration&lt;/keyword&gt;&lt;/keywords&gt;&lt;dates&gt;&lt;year&gt;2018&lt;/year&gt;&lt;pub-dates&gt;&lt;date&gt;Feb 1&lt;/date&gt;&lt;/pub-dates&gt;&lt;/dates&gt;&lt;isbn&gt;1096-6080 (Print)&amp;#xD;1096-0929&lt;/isbn&gt;&lt;accession-num&gt;29069497&lt;/accession-num&gt;&lt;urls&gt;&lt;/urls&gt;&lt;custom2&gt;PMC5837500&lt;/custom2&gt;&lt;electronic-resource-num&gt;10.1093/toxsci/kfx223&lt;/electronic-resource-num&gt;&lt;remote-database-provider&gt;NLM&lt;/remote-database-provider&gt;&lt;language&gt;eng&lt;/language&gt;&lt;/record&gt;&lt;/Cite&gt;&lt;/EndNote&gt;</w:instrText>
      </w:r>
      <w:r w:rsidR="00FE6F0B" w:rsidRPr="00446129">
        <w:fldChar w:fldCharType="separate"/>
      </w:r>
      <w:r w:rsidR="00B66A14" w:rsidRPr="00B66A14">
        <w:rPr>
          <w:noProof/>
          <w:vertAlign w:val="superscript"/>
        </w:rPr>
        <w:t>44</w:t>
      </w:r>
      <w:r w:rsidR="00FE6F0B" w:rsidRPr="00446129">
        <w:fldChar w:fldCharType="end"/>
      </w:r>
      <w:r w:rsidR="00FE6F0B">
        <w:t xml:space="preserve"> lab will help me </w:t>
      </w:r>
      <w:r w:rsidR="00FE6F0B">
        <w:rPr>
          <w:rFonts w:eastAsiaTheme="minorEastAsia"/>
          <w:lang w:eastAsia="zh-CN"/>
        </w:rPr>
        <w:t>to</w:t>
      </w:r>
      <w:r w:rsidR="00457C8F">
        <w:rPr>
          <w:rFonts w:eastAsiaTheme="minorEastAsia"/>
          <w:lang w:eastAsia="zh-CN"/>
        </w:rPr>
        <w:t xml:space="preserve"> </w:t>
      </w:r>
      <w:r w:rsidR="00457C8F">
        <w:t>prepare</w:t>
      </w:r>
      <w:r w:rsidR="00457C8F">
        <w:rPr>
          <w:rFonts w:eastAsiaTheme="minorEastAsia" w:hint="eastAsia"/>
          <w:lang w:eastAsia="zh-CN"/>
        </w:rPr>
        <w:t xml:space="preserve"> </w:t>
      </w:r>
      <w:r w:rsidR="00677C21">
        <w:rPr>
          <w:rFonts w:eastAsiaTheme="minorEastAsia" w:hint="eastAsia"/>
          <w:lang w:eastAsia="zh-CN"/>
        </w:rPr>
        <w:t>samples</w:t>
      </w:r>
      <w:r w:rsidR="00DD4E1B" w:rsidRPr="00446129">
        <w:t xml:space="preserve"> </w:t>
      </w:r>
      <w:r w:rsidR="00FE6F0B">
        <w:t>and conduct</w:t>
      </w:r>
      <w:r w:rsidR="00457C8F">
        <w:t xml:space="preserve"> </w:t>
      </w:r>
      <w:bookmarkStart w:id="37" w:name="OLE_LINK21"/>
      <w:r w:rsidR="00B120F8" w:rsidRPr="00446129">
        <w:t xml:space="preserve">ultra-performance liquid chromatography with </w:t>
      </w:r>
      <w:bookmarkStart w:id="38" w:name="_Hlk157854789"/>
      <w:r w:rsidR="00B120F8" w:rsidRPr="00446129">
        <w:t>electrochemical detection</w:t>
      </w:r>
      <w:bookmarkEnd w:id="38"/>
      <w:r w:rsidR="00DD4E1B" w:rsidRPr="00446129">
        <w:t xml:space="preserve"> </w:t>
      </w:r>
      <w:bookmarkEnd w:id="37"/>
      <w:r w:rsidR="00DD4E1B" w:rsidRPr="00446129">
        <w:t xml:space="preserve">(UPLC-ECD). </w:t>
      </w:r>
      <w:bookmarkEnd w:id="36"/>
      <w:r w:rsidR="00FE6F0B" w:rsidRPr="00FE6F0B">
        <w:t>Dr. Cannon will also assist in interpreting and analyzing the signals.</w:t>
      </w:r>
      <w:r w:rsidR="00457C8F">
        <w:t xml:space="preserve"> </w:t>
      </w:r>
      <w:r w:rsidR="00DD4E1B" w:rsidRPr="00446129">
        <w:t>While we expect specific neurotransmitter modu</w:t>
      </w:r>
      <w:r w:rsidR="00B120F8" w:rsidRPr="00446129">
        <w:t>la</w:t>
      </w:r>
      <w:r w:rsidR="00DD4E1B" w:rsidRPr="00446129">
        <w:t xml:space="preserve">tions </w:t>
      </w:r>
      <w:r w:rsidRPr="00446129">
        <w:t>of glut</w:t>
      </w:r>
      <w:r w:rsidR="00F60FA2" w:rsidRPr="00446129">
        <w:t>a</w:t>
      </w:r>
      <w:r w:rsidRPr="00446129">
        <w:t>mate, GABA</w:t>
      </w:r>
      <w:r w:rsidR="00DD4E1B" w:rsidRPr="00446129">
        <w:t xml:space="preserve">, we will broadly measure monoamine and amino acid neurotransmitters so we can report whether effects are selective or across systems. </w:t>
      </w:r>
      <w:r w:rsidR="00457C8F">
        <w:t xml:space="preserve">When the samples </w:t>
      </w:r>
      <w:r w:rsidR="00FE6F0B">
        <w:t>are</w:t>
      </w:r>
      <w:r w:rsidR="00457C8F">
        <w:t xml:space="preserve"> collected, </w:t>
      </w:r>
      <w:r w:rsidR="00FE6F0B">
        <w:t>t</w:t>
      </w:r>
      <w:r w:rsidR="00FE6F0B" w:rsidRPr="00FE6F0B">
        <w:t xml:space="preserve">he workflow includes </w:t>
      </w:r>
      <w:r w:rsidR="00C873CF">
        <w:t>1</w:t>
      </w:r>
      <w:r w:rsidR="00FE6F0B" w:rsidRPr="00FE6F0B">
        <w:t xml:space="preserve"> </w:t>
      </w:r>
      <w:r w:rsidR="00AD14BD" w:rsidRPr="00FE6F0B">
        <w:t>weeks</w:t>
      </w:r>
      <w:r w:rsidR="00FE6F0B" w:rsidRPr="00FE6F0B">
        <w:t xml:space="preserve"> </w:t>
      </w:r>
      <w:r w:rsidR="00FE6F0B" w:rsidRPr="00FE6F0B">
        <w:lastRenderedPageBreak/>
        <w:t xml:space="preserve">for preparation, </w:t>
      </w:r>
      <w:r w:rsidR="00C873CF">
        <w:t>1</w:t>
      </w:r>
      <w:r w:rsidR="00FE6F0B" w:rsidRPr="00FE6F0B">
        <w:t xml:space="preserve"> </w:t>
      </w:r>
      <w:r w:rsidR="00AD14BD">
        <w:t>weeks</w:t>
      </w:r>
      <w:r w:rsidR="00AD14BD" w:rsidRPr="00FE6F0B">
        <w:t xml:space="preserve"> </w:t>
      </w:r>
      <w:r w:rsidR="00FE6F0B" w:rsidRPr="00FE6F0B">
        <w:t xml:space="preserve">for sample </w:t>
      </w:r>
      <w:r w:rsidR="00FB4BF1">
        <w:t>ru</w:t>
      </w:r>
      <w:r w:rsidR="00DF33F7">
        <w:t>n</w:t>
      </w:r>
      <w:r w:rsidR="00FB4BF1">
        <w:t>ning</w:t>
      </w:r>
      <w:r w:rsidR="00FE6F0B" w:rsidRPr="00FE6F0B">
        <w:t xml:space="preserve">, and </w:t>
      </w:r>
      <w:r w:rsidR="00C873CF">
        <w:t xml:space="preserve">2 </w:t>
      </w:r>
      <w:r w:rsidR="00FE6F0B" w:rsidRPr="00FE6F0B">
        <w:t xml:space="preserve">weeks for analysis, taking about </w:t>
      </w:r>
      <w:r w:rsidR="00C873CF">
        <w:t>1</w:t>
      </w:r>
      <w:r w:rsidR="00FE6F0B" w:rsidRPr="00FE6F0B">
        <w:t xml:space="preserve"> month</w:t>
      </w:r>
      <w:r w:rsidR="00DF33F7">
        <w:t>s</w:t>
      </w:r>
      <w:r w:rsidR="00FE6F0B" w:rsidRPr="00FE6F0B">
        <w:t xml:space="preserve"> in total</w:t>
      </w:r>
      <w:r w:rsidR="00FE6F0B">
        <w:t>. I will</w:t>
      </w:r>
      <w:r w:rsidR="00DD4E1B" w:rsidRPr="00446129">
        <w:t xml:space="preserve"> examin</w:t>
      </w:r>
      <w:r w:rsidR="00DF33F7">
        <w:t>e</w:t>
      </w:r>
      <w:r w:rsidR="00DD4E1B" w:rsidRPr="00446129">
        <w:t xml:space="preserve"> a minimum of </w:t>
      </w:r>
      <w:r w:rsidR="00457C8F">
        <w:t>8</w:t>
      </w:r>
      <w:r w:rsidR="00DD4E1B" w:rsidRPr="00446129">
        <w:t xml:space="preserve"> </w:t>
      </w:r>
      <w:proofErr w:type="spellStart"/>
      <w:r w:rsidR="00DD4E1B" w:rsidRPr="00446129">
        <w:t>assembloids</w:t>
      </w:r>
      <w:proofErr w:type="spellEnd"/>
      <w:r w:rsidR="00DD4E1B" w:rsidRPr="00446129">
        <w:t xml:space="preserve"> per group. </w:t>
      </w:r>
      <w:r w:rsidR="002825DA" w:rsidRPr="002825DA">
        <w:t>Mastering neurotransmitter quantification is essential for my goal of understanding how brain</w:t>
      </w:r>
      <w:r w:rsidR="002825DA">
        <w:rPr>
          <w:rFonts w:eastAsiaTheme="minorEastAsia" w:hint="eastAsia"/>
          <w:lang w:eastAsia="zh-CN"/>
        </w:rPr>
        <w:t xml:space="preserve"> </w:t>
      </w:r>
      <w:r w:rsidR="002825DA">
        <w:rPr>
          <w:rFonts w:eastAsiaTheme="minorEastAsia"/>
          <w:lang w:eastAsia="zh-CN"/>
        </w:rPr>
        <w:t>neurotransmitter</w:t>
      </w:r>
      <w:r w:rsidR="00167E2F">
        <w:rPr>
          <w:rFonts w:eastAsiaTheme="minorEastAsia" w:hint="eastAsia"/>
          <w:lang w:eastAsia="zh-CN"/>
        </w:rPr>
        <w:t>s</w:t>
      </w:r>
      <w:r w:rsidR="002825DA">
        <w:rPr>
          <w:rFonts w:eastAsiaTheme="minorEastAsia" w:hint="eastAsia"/>
          <w:lang w:eastAsia="zh-CN"/>
        </w:rPr>
        <w:t xml:space="preserve"> </w:t>
      </w:r>
      <w:r w:rsidR="002825DA" w:rsidRPr="002825DA">
        <w:t xml:space="preserve">influence neuronal behavior in </w:t>
      </w:r>
      <w:r w:rsidR="002825DA">
        <w:rPr>
          <w:rFonts w:eastAsiaTheme="minorEastAsia" w:hint="eastAsia"/>
          <w:lang w:eastAsia="zh-CN"/>
        </w:rPr>
        <w:t xml:space="preserve">organoid </w:t>
      </w:r>
      <w:r w:rsidR="002825DA" w:rsidRPr="002825DA">
        <w:t>models of neurological disorders.</w:t>
      </w:r>
    </w:p>
    <w:bookmarkEnd w:id="32"/>
    <w:p w14:paraId="2060AE4F" w14:textId="6629CB22" w:rsidR="007664F0" w:rsidRPr="00446129" w:rsidRDefault="007664F0" w:rsidP="0035415C">
      <w:pPr>
        <w:jc w:val="both"/>
        <w:rPr>
          <w:bCs/>
          <w:u w:val="single"/>
        </w:rPr>
      </w:pPr>
      <w:r w:rsidRPr="00446129">
        <w:rPr>
          <w:b/>
          <w:bCs/>
          <w:u w:val="single"/>
        </w:rPr>
        <w:t>Exp. 7.</w:t>
      </w:r>
      <w:r w:rsidRPr="00446129">
        <w:rPr>
          <w:u w:val="single"/>
        </w:rPr>
        <w:t xml:space="preserve"> </w:t>
      </w:r>
      <w:r w:rsidR="00F2690D" w:rsidRPr="00446129">
        <w:rPr>
          <w:bCs/>
          <w:u w:val="single"/>
        </w:rPr>
        <w:t>Elucidating</w:t>
      </w:r>
      <w:r w:rsidRPr="00446129">
        <w:rPr>
          <w:bCs/>
          <w:u w:val="single"/>
        </w:rPr>
        <w:t xml:space="preserve"> </w:t>
      </w:r>
      <w:r w:rsidRPr="00446129">
        <w:rPr>
          <w:u w:val="single"/>
        </w:rPr>
        <w:t>molecular mechanism</w:t>
      </w:r>
      <w:r w:rsidR="00364F8E" w:rsidRPr="00446129">
        <w:rPr>
          <w:u w:val="single"/>
        </w:rPr>
        <w:t>s</w:t>
      </w:r>
      <w:r w:rsidRPr="00446129">
        <w:rPr>
          <w:bCs/>
          <w:u w:val="single"/>
        </w:rPr>
        <w:t xml:space="preserve"> </w:t>
      </w:r>
      <w:r w:rsidR="00F2690D" w:rsidRPr="00446129">
        <w:rPr>
          <w:bCs/>
          <w:u w:val="single"/>
        </w:rPr>
        <w:t xml:space="preserve">of </w:t>
      </w:r>
      <w:r w:rsidR="00971BA7" w:rsidRPr="00446129">
        <w:rPr>
          <w:i/>
          <w:iCs/>
          <w:u w:val="single"/>
        </w:rPr>
        <w:t>SCN2A-C959X</w:t>
      </w:r>
      <w:r w:rsidR="00971BA7" w:rsidRPr="00446129">
        <w:rPr>
          <w:u w:val="single"/>
        </w:rPr>
        <w:t xml:space="preserve"> </w:t>
      </w:r>
      <w:proofErr w:type="spellStart"/>
      <w:r w:rsidR="00971BA7" w:rsidRPr="00446129">
        <w:rPr>
          <w:u w:val="single"/>
        </w:rPr>
        <w:t>assembloids</w:t>
      </w:r>
      <w:proofErr w:type="spellEnd"/>
      <w:r w:rsidR="00971BA7" w:rsidRPr="00446129">
        <w:rPr>
          <w:bCs/>
          <w:u w:val="single"/>
        </w:rPr>
        <w:t xml:space="preserve"> </w:t>
      </w:r>
      <w:r w:rsidR="00F2690D" w:rsidRPr="00446129">
        <w:rPr>
          <w:bCs/>
          <w:u w:val="single"/>
        </w:rPr>
        <w:t xml:space="preserve">by </w:t>
      </w:r>
      <w:proofErr w:type="spellStart"/>
      <w:r w:rsidR="00971BA7" w:rsidRPr="00446129">
        <w:rPr>
          <w:bCs/>
          <w:u w:val="single"/>
        </w:rPr>
        <w:t>sc</w:t>
      </w:r>
      <w:r w:rsidR="00F2690D" w:rsidRPr="00446129">
        <w:rPr>
          <w:bCs/>
          <w:u w:val="single"/>
        </w:rPr>
        <w:t>RNA</w:t>
      </w:r>
      <w:proofErr w:type="spellEnd"/>
      <w:r w:rsidR="00167E2F">
        <w:rPr>
          <w:rFonts w:eastAsiaTheme="minorEastAsia" w:hint="eastAsia"/>
          <w:bCs/>
          <w:u w:val="single"/>
          <w:lang w:eastAsia="zh-CN"/>
        </w:rPr>
        <w:t xml:space="preserve"> </w:t>
      </w:r>
      <w:r w:rsidR="00F2690D" w:rsidRPr="00446129">
        <w:rPr>
          <w:bCs/>
          <w:u w:val="single"/>
        </w:rPr>
        <w:t>seq</w:t>
      </w:r>
      <w:r w:rsidR="00167E2F">
        <w:rPr>
          <w:rFonts w:eastAsiaTheme="minorEastAsia" w:hint="eastAsia"/>
          <w:bCs/>
          <w:u w:val="single"/>
          <w:lang w:eastAsia="zh-CN"/>
        </w:rPr>
        <w:t>uencing</w:t>
      </w:r>
      <w:r w:rsidRPr="00446129">
        <w:rPr>
          <w:bCs/>
          <w:u w:val="single"/>
        </w:rPr>
        <w:t>.</w:t>
      </w:r>
    </w:p>
    <w:p w14:paraId="5B2C43F6" w14:textId="1E649BA0" w:rsidR="00411D68" w:rsidRDefault="00F42823" w:rsidP="0035415C">
      <w:pPr>
        <w:pStyle w:val="BodyText"/>
        <w:ind w:left="0"/>
      </w:pPr>
      <w:r w:rsidRPr="00446129">
        <w:t>To</w:t>
      </w:r>
      <w:r w:rsidR="00B02B71" w:rsidRPr="00446129">
        <w:t xml:space="preserve"> unravel the molecular alterations and pathways in </w:t>
      </w:r>
      <w:r w:rsidR="00B02B71" w:rsidRPr="00446129">
        <w:rPr>
          <w:i/>
          <w:iCs/>
        </w:rPr>
        <w:t>SCN2A</w:t>
      </w:r>
      <w:r w:rsidR="00B02B71" w:rsidRPr="00446129">
        <w:t xml:space="preserve">-deficient CS </w:t>
      </w:r>
      <w:proofErr w:type="spellStart"/>
      <w:r w:rsidR="00B02B71" w:rsidRPr="00446129">
        <w:t>assembloids</w:t>
      </w:r>
      <w:proofErr w:type="spellEnd"/>
      <w:r w:rsidR="00C51286" w:rsidRPr="00446129">
        <w:t xml:space="preserve"> at </w:t>
      </w:r>
      <w:r w:rsidR="00045702" w:rsidRPr="00446129">
        <w:t>the single-cell level</w:t>
      </w:r>
      <w:r w:rsidR="00FB4BF1">
        <w:t>,</w:t>
      </w:r>
      <w:r w:rsidR="00B02B71" w:rsidRPr="00446129">
        <w:t xml:space="preserve"> </w:t>
      </w:r>
      <w:proofErr w:type="spellStart"/>
      <w:r w:rsidR="00045702" w:rsidRPr="00446129">
        <w:t>hCS</w:t>
      </w:r>
      <w:proofErr w:type="spellEnd"/>
      <w:r w:rsidR="00045702" w:rsidRPr="00446129">
        <w:t xml:space="preserve"> </w:t>
      </w:r>
      <w:r w:rsidRPr="00446129">
        <w:t xml:space="preserve">will be labeled </w:t>
      </w:r>
      <w:r w:rsidR="00045702" w:rsidRPr="00446129">
        <w:t xml:space="preserve">with AAV1-hSyn-mScarlet and </w:t>
      </w:r>
      <w:proofErr w:type="spellStart"/>
      <w:r w:rsidR="00045702" w:rsidRPr="00446129">
        <w:t>h</w:t>
      </w:r>
      <w:r w:rsidR="00FB4BF1">
        <w:t>Str</w:t>
      </w:r>
      <w:r w:rsidR="00045702" w:rsidRPr="00446129">
        <w:t>S</w:t>
      </w:r>
      <w:proofErr w:type="spellEnd"/>
      <w:r w:rsidR="00045702" w:rsidRPr="00446129">
        <w:t xml:space="preserve"> with AAV9-hSyn-</w:t>
      </w:r>
      <w:r w:rsidR="00A250D1" w:rsidRPr="00446129">
        <w:t>E</w:t>
      </w:r>
      <w:r w:rsidR="00A250D1" w:rsidRPr="00446129">
        <w:rPr>
          <w:rFonts w:eastAsiaTheme="minorEastAsia"/>
          <w:lang w:eastAsia="zh-CN"/>
        </w:rPr>
        <w:t>G</w:t>
      </w:r>
      <w:r w:rsidR="00A250D1" w:rsidRPr="00446129">
        <w:t>FP</w:t>
      </w:r>
      <w:r w:rsidR="00045702" w:rsidRPr="00446129">
        <w:t>, then fuse</w:t>
      </w:r>
      <w:r w:rsidRPr="00446129">
        <w:t>d</w:t>
      </w:r>
      <w:r w:rsidR="00045702" w:rsidRPr="00446129">
        <w:t xml:space="preserve"> </w:t>
      </w:r>
      <w:r w:rsidR="0052282C" w:rsidRPr="00446129">
        <w:t xml:space="preserve">at </w:t>
      </w:r>
      <w:r w:rsidR="00045702" w:rsidRPr="00446129">
        <w:t>day 6</w:t>
      </w:r>
      <w:r w:rsidR="00FB4BF1">
        <w:t>5</w:t>
      </w:r>
      <w:r w:rsidR="00045702" w:rsidRPr="00446129">
        <w:t xml:space="preserve">. After two months, the </w:t>
      </w:r>
      <w:proofErr w:type="spellStart"/>
      <w:r w:rsidR="00045702" w:rsidRPr="00446129">
        <w:t>assembloids</w:t>
      </w:r>
      <w:proofErr w:type="spellEnd"/>
      <w:r w:rsidR="00045702" w:rsidRPr="00446129">
        <w:t xml:space="preserve"> will be separated into </w:t>
      </w:r>
      <w:proofErr w:type="spellStart"/>
      <w:r w:rsidR="00045702" w:rsidRPr="00446129">
        <w:t>hCS</w:t>
      </w:r>
      <w:proofErr w:type="spellEnd"/>
      <w:r w:rsidR="00167E2F">
        <w:rPr>
          <w:rFonts w:eastAsiaTheme="minorEastAsia" w:hint="eastAsia"/>
          <w:lang w:eastAsia="zh-CN"/>
        </w:rPr>
        <w:t xml:space="preserve"> and</w:t>
      </w:r>
      <w:r w:rsidR="00045702" w:rsidRPr="00446129">
        <w:t xml:space="preserve"> </w:t>
      </w:r>
      <w:proofErr w:type="spellStart"/>
      <w:r w:rsidR="00045702" w:rsidRPr="00446129">
        <w:t>hStrS</w:t>
      </w:r>
      <w:proofErr w:type="spellEnd"/>
      <w:r w:rsidR="00FB4BF1">
        <w:t xml:space="preserve"> </w:t>
      </w:r>
      <w:r w:rsidR="00045702" w:rsidRPr="00446129">
        <w:t xml:space="preserve">components for </w:t>
      </w:r>
      <w:proofErr w:type="spellStart"/>
      <w:r w:rsidR="001021AF" w:rsidRPr="003667A7">
        <w:t>scRNA</w:t>
      </w:r>
      <w:proofErr w:type="spellEnd"/>
      <w:r w:rsidR="001021AF" w:rsidRPr="003667A7">
        <w:t>-seq</w:t>
      </w:r>
      <w:r w:rsidR="00045702" w:rsidRPr="00446129">
        <w:t xml:space="preserve">. </w:t>
      </w:r>
      <w:r w:rsidR="007729B8">
        <w:t>I plan to use</w:t>
      </w:r>
      <w:r w:rsidR="007729B8" w:rsidRPr="007729B8">
        <w:t xml:space="preserve"> </w:t>
      </w:r>
      <w:proofErr w:type="spellStart"/>
      <w:r w:rsidR="007729B8" w:rsidRPr="007729B8">
        <w:t>PIPseq</w:t>
      </w:r>
      <w:proofErr w:type="spellEnd"/>
      <w:r w:rsidR="007729B8" w:rsidRPr="007729B8">
        <w:t>™ V T</w:t>
      </w:r>
      <w:r w:rsidR="003667A7">
        <w:t>2</w:t>
      </w:r>
      <w:r w:rsidR="007729B8" w:rsidRPr="007729B8">
        <w:t xml:space="preserve">0 3ʹ </w:t>
      </w:r>
      <w:r w:rsidR="00167E2F">
        <w:t>single-cell</w:t>
      </w:r>
      <w:r w:rsidR="007729B8" w:rsidRPr="007729B8">
        <w:t xml:space="preserve"> RNA </w:t>
      </w:r>
      <w:r w:rsidR="003667A7">
        <w:t>k</w:t>
      </w:r>
      <w:r w:rsidR="007729B8" w:rsidRPr="007729B8">
        <w:t xml:space="preserve">it </w:t>
      </w:r>
      <w:r w:rsidR="003667A7">
        <w:t xml:space="preserve">(Fluent </w:t>
      </w:r>
      <w:proofErr w:type="spellStart"/>
      <w:r w:rsidR="003667A7">
        <w:t>BioSciences</w:t>
      </w:r>
      <w:proofErr w:type="spellEnd"/>
      <w:r w:rsidR="003667A7">
        <w:t xml:space="preserve">) </w:t>
      </w:r>
      <w:r w:rsidR="007729B8">
        <w:t>to</w:t>
      </w:r>
      <w:r w:rsidR="007729B8" w:rsidRPr="007729B8">
        <w:t xml:space="preserve"> isolat</w:t>
      </w:r>
      <w:r w:rsidR="007729B8">
        <w:t>e</w:t>
      </w:r>
      <w:r w:rsidR="007729B8" w:rsidRPr="007729B8">
        <w:t xml:space="preserve"> single-cell RNA and </w:t>
      </w:r>
      <w:r w:rsidR="00167E2F">
        <w:t>capture</w:t>
      </w:r>
      <w:r w:rsidR="00167E2F" w:rsidRPr="007729B8">
        <w:t xml:space="preserve"> </w:t>
      </w:r>
      <w:r w:rsidR="007729B8" w:rsidRPr="007729B8">
        <w:t>3ʹ mRNA fragments for sequencing.</w:t>
      </w:r>
      <w:r w:rsidR="007729B8">
        <w:t xml:space="preserve"> </w:t>
      </w:r>
      <w:r w:rsidR="00DF33F7">
        <w:t>The c</w:t>
      </w:r>
      <w:r w:rsidR="007729B8">
        <w:t xml:space="preserve">ell will be lysed, </w:t>
      </w:r>
      <w:r w:rsidR="007729B8" w:rsidRPr="007729B8">
        <w:t xml:space="preserve">RNA </w:t>
      </w:r>
      <w:r w:rsidR="00167E2F">
        <w:rPr>
          <w:rFonts w:eastAsiaTheme="minorEastAsia" w:hint="eastAsia"/>
          <w:lang w:eastAsia="zh-CN"/>
        </w:rPr>
        <w:t>will be</w:t>
      </w:r>
      <w:r w:rsidR="007729B8" w:rsidRPr="007729B8">
        <w:t xml:space="preserve"> reverse</w:t>
      </w:r>
      <w:r w:rsidR="00167E2F">
        <w:rPr>
          <w:rFonts w:eastAsiaTheme="minorEastAsia" w:hint="eastAsia"/>
          <w:lang w:eastAsia="zh-CN"/>
        </w:rPr>
        <w:t>ly</w:t>
      </w:r>
      <w:r w:rsidR="007729B8" w:rsidRPr="007729B8">
        <w:t xml:space="preserve"> transcribed into cDNA, and unique molecular identifiers </w:t>
      </w:r>
      <w:r w:rsidR="00167E2F">
        <w:t>will be</w:t>
      </w:r>
      <w:r w:rsidR="00167E2F" w:rsidRPr="007729B8">
        <w:t xml:space="preserve"> </w:t>
      </w:r>
      <w:r w:rsidR="007729B8" w:rsidRPr="007729B8">
        <w:t>added for precise transcript quantification before library preparation and sequencing.</w:t>
      </w:r>
      <w:r w:rsidR="003667A7">
        <w:t xml:space="preserve"> </w:t>
      </w:r>
      <w:r w:rsidR="00045702" w:rsidRPr="00446129">
        <w:t xml:space="preserve">The experiment and subsequent bioinformatics analysis will be conducted under the supervision of </w:t>
      </w:r>
      <w:r w:rsidR="0052282C" w:rsidRPr="00446129">
        <w:t xml:space="preserve">my collaborator </w:t>
      </w:r>
      <w:r w:rsidR="00045702" w:rsidRPr="00446129">
        <w:t>Dr. Yunlong Liu</w:t>
      </w:r>
      <w:r w:rsidR="00045702" w:rsidRPr="00446129">
        <w:fldChar w:fldCharType="begin"/>
      </w:r>
      <w:r w:rsidR="00B66A14">
        <w:instrText xml:space="preserve"> ADDIN EN.CITE &lt;EndNote&gt;&lt;Cite&gt;&lt;Author&gt;Rao&lt;/Author&gt;&lt;Year&gt;2021&lt;/Year&gt;&lt;RecNum&gt;1302&lt;/RecNum&gt;&lt;DisplayText&gt;&lt;style face="superscript"&gt;45&lt;/style&gt;&lt;/DisplayText&gt;&lt;record&gt;&lt;rec-number&gt;1302&lt;/rec-number&gt;&lt;foreign-keys&gt;&lt;key app="EN" db-id="wsawtvpd4pez5geraz8vea9qzaspsrtxzavx" timestamp="1706316149"&gt;1302&lt;/key&gt;&lt;/foreign-keys&gt;&lt;ref-type name="Journal Article"&gt;17&lt;/ref-type&gt;&lt;contributors&gt;&lt;authors&gt;&lt;author&gt;Rao, Xi&lt;/author&gt;&lt;author&gt;Thapa, Kriti S.&lt;/author&gt;&lt;author&gt;Chen, Andy B.&lt;/author&gt;&lt;author&gt;Lin, Hai&lt;/author&gt;&lt;author&gt;Gao, Hongyu&lt;/author&gt;&lt;author&gt;Reiter, Jill L.&lt;/author&gt;&lt;author&gt;Hargreaves, Katherine A.&lt;/author&gt;&lt;author&gt;Ipe, Joseph&lt;/author&gt;&lt;author&gt;Lai, Dongbing&lt;/author&gt;&lt;author&gt;Xuei, Xiaoling&lt;/author&gt;&lt;author&gt;Wang, Yue&lt;/author&gt;&lt;author&gt;Gu, Hongmei&lt;/author&gt;&lt;author&gt;Kapoor, Manav&lt;/author&gt;&lt;author&gt;Farris, Sean P.&lt;/author&gt;&lt;author&gt;Tischfield, Jay&lt;/author&gt;&lt;author&gt;Foroud, Tatiana&lt;/author&gt;&lt;author&gt;Goate, Alison M.&lt;/author&gt;&lt;author&gt;Skaar, Todd C.&lt;/author&gt;&lt;author&gt;Mayfield, R. Dayne&lt;/author&gt;&lt;author&gt;Edenberg, Howard J.&lt;/author&gt;&lt;author&gt;Liu, Yunlong&lt;/author&gt;&lt;/authors&gt;&lt;/contributors&gt;&lt;titles&gt;&lt;title&gt;Allele-specific expression and high-throughput reporter assay reveal functional genetic variants associated with alcohol use disorders&lt;/title&gt;&lt;secondary-title&gt;Molecular Psychiatry&lt;/secondary-title&gt;&lt;/titles&gt;&lt;periodical&gt;&lt;full-title&gt;Molecular Psychiatry&lt;/full-title&gt;&lt;/periodical&gt;&lt;pages&gt;1142-1151&lt;/pages&gt;&lt;volume&gt;26&lt;/volume&gt;&lt;number&gt;4&lt;/number&gt;&lt;dates&gt;&lt;year&gt;2021&lt;/year&gt;&lt;pub-dates&gt;&lt;date&gt;2021/04/01&lt;/date&gt;&lt;/pub-dates&gt;&lt;/dates&gt;&lt;isbn&gt;1476-5578&lt;/isbn&gt;&lt;urls&gt;&lt;related-urls&gt;&lt;url&gt;https://doi.org/10.1038/s41380-019-0508-z&lt;/url&gt;&lt;/related-urls&gt;&lt;/urls&gt;&lt;electronic-resource-num&gt;10.1038/s41380-019-0508-z&lt;/electronic-resource-num&gt;&lt;/record&gt;&lt;/Cite&gt;&lt;/EndNote&gt;</w:instrText>
      </w:r>
      <w:r w:rsidR="00045702" w:rsidRPr="00446129">
        <w:fldChar w:fldCharType="separate"/>
      </w:r>
      <w:r w:rsidR="00B66A14" w:rsidRPr="00B66A14">
        <w:rPr>
          <w:noProof/>
          <w:vertAlign w:val="superscript"/>
        </w:rPr>
        <w:t>45</w:t>
      </w:r>
      <w:r w:rsidR="00045702" w:rsidRPr="00446129">
        <w:fldChar w:fldCharType="end"/>
      </w:r>
      <w:r w:rsidR="00C771EE" w:rsidRPr="00446129">
        <w:t>, a bioinformatics expert</w:t>
      </w:r>
      <w:r w:rsidR="00045702" w:rsidRPr="00446129">
        <w:t xml:space="preserve">. </w:t>
      </w:r>
      <w:r w:rsidR="00FB4BF1" w:rsidRPr="00FB4BF1">
        <w:t xml:space="preserve">When the samples are </w:t>
      </w:r>
      <w:r w:rsidR="003667A7">
        <w:t>ready</w:t>
      </w:r>
      <w:r w:rsidR="00FB4BF1" w:rsidRPr="00FB4BF1">
        <w:t xml:space="preserve">, the workflow includes </w:t>
      </w:r>
      <w:r w:rsidR="00FB4BF1">
        <w:t>2</w:t>
      </w:r>
      <w:r w:rsidR="00FB4BF1" w:rsidRPr="00FB4BF1">
        <w:t xml:space="preserve"> week</w:t>
      </w:r>
      <w:r w:rsidR="00DF33F7">
        <w:t>s</w:t>
      </w:r>
      <w:r w:rsidR="00FB4BF1" w:rsidRPr="00FB4BF1">
        <w:t xml:space="preserve"> for preparation, </w:t>
      </w:r>
      <w:r w:rsidR="00FB4BF1">
        <w:t>2</w:t>
      </w:r>
      <w:r w:rsidR="00FB4BF1" w:rsidRPr="00FB4BF1">
        <w:t xml:space="preserve"> week</w:t>
      </w:r>
      <w:r w:rsidR="00DF33F7">
        <w:t>s</w:t>
      </w:r>
      <w:r w:rsidR="00FB4BF1" w:rsidRPr="00FB4BF1">
        <w:t xml:space="preserve"> for sample </w:t>
      </w:r>
      <w:r w:rsidR="00FB4BF1">
        <w:t>sequenc</w:t>
      </w:r>
      <w:r w:rsidR="00DF33F7">
        <w:t>e</w:t>
      </w:r>
      <w:r w:rsidR="00FB4BF1" w:rsidRPr="00FB4BF1">
        <w:t xml:space="preserve">, and </w:t>
      </w:r>
      <w:r w:rsidR="00FB4BF1">
        <w:t>4</w:t>
      </w:r>
      <w:r w:rsidR="00FB4BF1" w:rsidRPr="00FB4BF1">
        <w:t xml:space="preserve"> weeks for analysis, taking about </w:t>
      </w:r>
      <w:r w:rsidR="00FB4BF1">
        <w:t>2</w:t>
      </w:r>
      <w:r w:rsidR="00FB4BF1" w:rsidRPr="00FB4BF1">
        <w:t xml:space="preserve"> month</w:t>
      </w:r>
      <w:r w:rsidR="00DF33F7">
        <w:t>s</w:t>
      </w:r>
      <w:r w:rsidR="00FB4BF1" w:rsidRPr="00FB4BF1">
        <w:t xml:space="preserve"> in total. </w:t>
      </w:r>
      <w:del w:id="39" w:author="Craig, Bruce A." w:date="2024-11-06T15:16:00Z" w16du:dateUtc="2024-11-06T20:16:00Z">
        <w:r w:rsidR="00F60FA2" w:rsidRPr="00446129" w:rsidDel="00DE0C70">
          <w:delText>Each group has</w:delText>
        </w:r>
        <w:r w:rsidR="00045702" w:rsidRPr="00446129" w:rsidDel="00DE0C70">
          <w:delText xml:space="preserve"> 4</w:delText>
        </w:r>
        <w:r w:rsidR="00172881" w:rsidRPr="00446129" w:rsidDel="00DE0C70">
          <w:delText>-6</w:delText>
        </w:r>
        <w:r w:rsidR="00045702" w:rsidRPr="00446129" w:rsidDel="00DE0C70">
          <w:delText xml:space="preserve"> assembloids</w:delText>
        </w:r>
        <w:r w:rsidR="000A26CB" w:rsidRPr="00446129" w:rsidDel="00DE0C70">
          <w:delText xml:space="preserve">. </w:delText>
        </w:r>
      </w:del>
      <w:r w:rsidR="00F60FA2" w:rsidRPr="00446129">
        <w:t xml:space="preserve">Proficiency in </w:t>
      </w:r>
      <w:proofErr w:type="spellStart"/>
      <w:r w:rsidR="00F60FA2" w:rsidRPr="00446129">
        <w:t>scRNA</w:t>
      </w:r>
      <w:proofErr w:type="spellEnd"/>
      <w:r w:rsidR="00F60FA2" w:rsidRPr="00446129">
        <w:t>-seq is essential for my career focused on investigating cell interactions and gene expression alterations within genetic variants.</w:t>
      </w:r>
    </w:p>
    <w:p w14:paraId="37452798" w14:textId="55103B7B" w:rsidR="000A26CB" w:rsidRPr="00446129" w:rsidRDefault="00411D68" w:rsidP="0035415C">
      <w:pPr>
        <w:pStyle w:val="BodyText"/>
        <w:ind w:left="0"/>
      </w:pPr>
      <w:r w:rsidRPr="00446129">
        <w:rPr>
          <w:b/>
          <w:u w:val="single"/>
        </w:rPr>
        <w:t>Anticipated results</w:t>
      </w:r>
      <w:r w:rsidRPr="00446129">
        <w:rPr>
          <w:b/>
        </w:rPr>
        <w:t xml:space="preserve">: </w:t>
      </w:r>
      <w:r w:rsidRPr="00446129">
        <w:t>Based on my preliminary data,</w:t>
      </w:r>
      <w:r w:rsidRPr="00446129">
        <w:rPr>
          <w:b/>
        </w:rPr>
        <w:t xml:space="preserve"> </w:t>
      </w:r>
      <w:r w:rsidRPr="00446129">
        <w:t xml:space="preserve">human </w:t>
      </w:r>
      <w:r>
        <w:t xml:space="preserve">CS </w:t>
      </w:r>
      <w:proofErr w:type="spellStart"/>
      <w:r w:rsidRPr="00446129">
        <w:t>assemblo</w:t>
      </w:r>
      <w:r w:rsidRPr="00446129">
        <w:rPr>
          <w:rFonts w:eastAsiaTheme="minorEastAsia"/>
          <w:lang w:eastAsia="zh-CN"/>
        </w:rPr>
        <w:t>i</w:t>
      </w:r>
      <w:r w:rsidRPr="00446129">
        <w:t>ds</w:t>
      </w:r>
      <w:proofErr w:type="spellEnd"/>
      <w:r w:rsidRPr="00446129">
        <w:rPr>
          <w:bCs/>
        </w:rPr>
        <w:t xml:space="preserve"> with </w:t>
      </w:r>
      <w:r w:rsidRPr="00446129">
        <w:rPr>
          <w:bCs/>
          <w:i/>
        </w:rPr>
        <w:t>SCN2A</w:t>
      </w:r>
      <w:r w:rsidRPr="00446129">
        <w:rPr>
          <w:bCs/>
        </w:rPr>
        <w:t xml:space="preserve"> deficiency are expected to show</w:t>
      </w:r>
      <w:r w:rsidRPr="00446129">
        <w:rPr>
          <w:b/>
        </w:rPr>
        <w:t xml:space="preserve"> 1)</w:t>
      </w:r>
      <w:r w:rsidRPr="00446129">
        <w:t xml:space="preserve"> </w:t>
      </w:r>
      <w:r>
        <w:t>reduced</w:t>
      </w:r>
      <w:r w:rsidRPr="00446129">
        <w:t xml:space="preserve"> </w:t>
      </w:r>
      <w:r w:rsidRPr="00446129">
        <w:rPr>
          <w:bCs/>
        </w:rPr>
        <w:t>axon projections</w:t>
      </w:r>
      <w:r w:rsidRPr="00411D68">
        <w:t xml:space="preserve"> </w:t>
      </w:r>
      <w:r w:rsidRPr="00411D68">
        <w:rPr>
          <w:bCs/>
        </w:rPr>
        <w:t>on days 20, 30, and 42</w:t>
      </w:r>
      <w:r w:rsidRPr="00411D68">
        <w:t xml:space="preserve"> </w:t>
      </w:r>
      <w:r w:rsidRPr="00446129">
        <w:t>post-fusion</w:t>
      </w:r>
      <w:r w:rsidRPr="00446129">
        <w:rPr>
          <w:bCs/>
        </w:rPr>
        <w:t xml:space="preserve">; </w:t>
      </w:r>
      <w:r w:rsidRPr="00446129">
        <w:rPr>
          <w:b/>
          <w:bCs/>
        </w:rPr>
        <w:t>2)</w:t>
      </w:r>
      <w:r w:rsidRPr="00446129">
        <w:rPr>
          <w:bCs/>
        </w:rPr>
        <w:t xml:space="preserve"> reduced </w:t>
      </w:r>
      <w:proofErr w:type="spellStart"/>
      <w:r w:rsidR="00DF33F7">
        <w:rPr>
          <w:bCs/>
        </w:rPr>
        <w:t>sEPSC</w:t>
      </w:r>
      <w:proofErr w:type="spellEnd"/>
      <w:r w:rsidR="00DF33F7">
        <w:rPr>
          <w:bCs/>
        </w:rPr>
        <w:t xml:space="preserve"> and </w:t>
      </w:r>
      <w:r w:rsidRPr="00446129">
        <w:rPr>
          <w:bCs/>
        </w:rPr>
        <w:t xml:space="preserve">spine density in projected neurons in </w:t>
      </w:r>
      <w:proofErr w:type="spellStart"/>
      <w:r w:rsidRPr="00446129">
        <w:rPr>
          <w:bCs/>
        </w:rPr>
        <w:t>hStrS</w:t>
      </w:r>
      <w:proofErr w:type="spellEnd"/>
      <w:r w:rsidR="00240C6A">
        <w:rPr>
          <w:bCs/>
        </w:rPr>
        <w:t xml:space="preserve">, </w:t>
      </w:r>
      <w:r w:rsidR="00240C6A" w:rsidRPr="00D20467">
        <w:t>including thin, stubby, and mushroom spines</w:t>
      </w:r>
      <w:r w:rsidRPr="00446129">
        <w:rPr>
          <w:bCs/>
        </w:rPr>
        <w:t xml:space="preserve">; </w:t>
      </w:r>
      <w:r w:rsidRPr="00446129">
        <w:rPr>
          <w:b/>
          <w:bCs/>
        </w:rPr>
        <w:t>3)</w:t>
      </w:r>
      <w:r w:rsidRPr="00446129">
        <w:rPr>
          <w:bCs/>
        </w:rPr>
        <w:t xml:space="preserve"> </w:t>
      </w:r>
      <w:r w:rsidRPr="00446129">
        <w:rPr>
          <w:rFonts w:eastAsiaTheme="minorEastAsia"/>
          <w:lang w:eastAsia="zh-CN"/>
        </w:rPr>
        <w:t>decreased</w:t>
      </w:r>
      <w:r w:rsidRPr="00446129">
        <w:rPr>
          <w:bCs/>
        </w:rPr>
        <w:t xml:space="preserve"> neurotransmitter</w:t>
      </w:r>
      <w:r>
        <w:rPr>
          <w:bCs/>
        </w:rPr>
        <w:t xml:space="preserve"> </w:t>
      </w:r>
      <w:r w:rsidRPr="00446129">
        <w:rPr>
          <w:bCs/>
        </w:rPr>
        <w:t>(</w:t>
      </w:r>
      <w:r w:rsidRPr="00446129">
        <w:t>glutamate, GABA)</w:t>
      </w:r>
      <w:r>
        <w:t xml:space="preserve"> </w:t>
      </w:r>
      <w:r w:rsidRPr="00446129">
        <w:rPr>
          <w:bCs/>
        </w:rPr>
        <w:t xml:space="preserve"> release </w:t>
      </w:r>
      <w:r>
        <w:t xml:space="preserve">and </w:t>
      </w:r>
      <w:r w:rsidRPr="00446129">
        <w:t>intracellular neurotransmitter</w:t>
      </w:r>
      <w:r w:rsidR="00240C6A">
        <w:t xml:space="preserve"> in CS </w:t>
      </w:r>
      <w:proofErr w:type="spellStart"/>
      <w:r w:rsidR="00240C6A">
        <w:t>assembloids</w:t>
      </w:r>
      <w:proofErr w:type="spellEnd"/>
      <w:r w:rsidRPr="00446129">
        <w:t>;</w:t>
      </w:r>
      <w:r w:rsidRPr="00446129">
        <w:rPr>
          <w:bCs/>
        </w:rPr>
        <w:t xml:space="preserve"> </w:t>
      </w:r>
      <w:r w:rsidRPr="00446129">
        <w:rPr>
          <w:b/>
          <w:bCs/>
        </w:rPr>
        <w:t>4)</w:t>
      </w:r>
      <w:r w:rsidRPr="00446129">
        <w:rPr>
          <w:bCs/>
        </w:rPr>
        <w:t xml:space="preserve"> downregulation of genes involved in axon and </w:t>
      </w:r>
      <w:r>
        <w:rPr>
          <w:bCs/>
        </w:rPr>
        <w:t xml:space="preserve">synapse in </w:t>
      </w:r>
      <w:r w:rsidR="00DF33F7">
        <w:rPr>
          <w:bCs/>
        </w:rPr>
        <w:t xml:space="preserve">the </w:t>
      </w:r>
      <w:r>
        <w:rPr>
          <w:bCs/>
        </w:rPr>
        <w:t>cortic</w:t>
      </w:r>
      <w:r w:rsidR="00DF33F7">
        <w:rPr>
          <w:bCs/>
        </w:rPr>
        <w:t>o-</w:t>
      </w:r>
      <w:r>
        <w:rPr>
          <w:bCs/>
        </w:rPr>
        <w:t>striatal projected neuron</w:t>
      </w:r>
      <w:r w:rsidRPr="00446129">
        <w:rPr>
          <w:bCs/>
        </w:rPr>
        <w:t>.</w:t>
      </w:r>
    </w:p>
    <w:p w14:paraId="6E73AF1C" w14:textId="77777777" w:rsidR="00DF33F7" w:rsidRDefault="007F5AA7" w:rsidP="0035415C">
      <w:pPr>
        <w:pStyle w:val="BodyText"/>
        <w:ind w:left="0"/>
      </w:pPr>
      <w:r w:rsidRPr="00446129">
        <w:rPr>
          <w:u w:val="single"/>
        </w:rPr>
        <w:t>Potential pitfalls and alternative approaches</w:t>
      </w:r>
      <w:r w:rsidR="00DF33F7" w:rsidRPr="00DF33F7">
        <w:t xml:space="preserve"> </w:t>
      </w:r>
    </w:p>
    <w:p w14:paraId="179EC639" w14:textId="5E7FA70A" w:rsidR="00F60FA2" w:rsidRPr="00446129" w:rsidRDefault="00B030F6" w:rsidP="006A1C62">
      <w:pPr>
        <w:pStyle w:val="BodyText"/>
        <w:ind w:left="0"/>
      </w:pPr>
      <w:r w:rsidRPr="00446129">
        <w:rPr>
          <w:b/>
          <w:bCs/>
          <w:noProof/>
          <w:highlight w:val="yellow"/>
        </w:rPr>
        <mc:AlternateContent>
          <mc:Choice Requires="wps">
            <w:drawing>
              <wp:anchor distT="45720" distB="45720" distL="114300" distR="114300" simplePos="0" relativeHeight="251689984" behindDoc="1" locked="0" layoutInCell="1" allowOverlap="1" wp14:anchorId="71098FB0" wp14:editId="577B4E72">
                <wp:simplePos x="0" y="0"/>
                <wp:positionH relativeFrom="margin">
                  <wp:posOffset>4230370</wp:posOffset>
                </wp:positionH>
                <wp:positionV relativeFrom="margin">
                  <wp:posOffset>4776470</wp:posOffset>
                </wp:positionV>
                <wp:extent cx="2743200" cy="4483100"/>
                <wp:effectExtent l="0" t="0" r="19050" b="12700"/>
                <wp:wrapTight wrapText="bothSides">
                  <wp:wrapPolygon edited="0">
                    <wp:start x="0" y="0"/>
                    <wp:lineTo x="0" y="21569"/>
                    <wp:lineTo x="21600" y="21569"/>
                    <wp:lineTo x="21600" y="0"/>
                    <wp:lineTo x="0" y="0"/>
                  </wp:wrapPolygon>
                </wp:wrapTight>
                <wp:docPr id="3856399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4483100"/>
                        </a:xfrm>
                        <a:prstGeom prst="rect">
                          <a:avLst/>
                        </a:prstGeom>
                        <a:solidFill>
                          <a:srgbClr val="FFFFFF"/>
                        </a:solidFill>
                        <a:ln w="9525">
                          <a:solidFill>
                            <a:srgbClr val="000000"/>
                          </a:solidFill>
                          <a:miter lim="800000"/>
                          <a:headEnd/>
                          <a:tailEnd/>
                        </a:ln>
                      </wps:spPr>
                      <wps:txbx>
                        <w:txbxContent>
                          <w:p w14:paraId="73B642A9" w14:textId="055332FD" w:rsidR="00F60FA2" w:rsidRPr="00DA4506" w:rsidRDefault="004261D0" w:rsidP="00F60FA2">
                            <w:pPr>
                              <w:pStyle w:val="NormalWeb"/>
                              <w:jc w:val="both"/>
                              <w:rPr>
                                <w:rFonts w:ascii="Arial" w:hAnsi="Arial" w:cs="Arial"/>
                                <w:sz w:val="18"/>
                                <w:szCs w:val="18"/>
                              </w:rPr>
                            </w:pPr>
                            <w:r>
                              <w:rPr>
                                <w:noProof/>
                              </w:rPr>
                              <w:drawing>
                                <wp:inline distT="0" distB="0" distL="0" distR="0" wp14:anchorId="0BE5B084" wp14:editId="6B906C47">
                                  <wp:extent cx="2581275" cy="1878480"/>
                                  <wp:effectExtent l="0" t="0" r="0" b="7620"/>
                                  <wp:docPr id="2115916055" name="Picture 17" descr="A diagram of a cell divis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16055" name="Picture 17" descr="A diagram of a cell divisio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8290" cy="1883585"/>
                                          </a:xfrm>
                                          <a:prstGeom prst="rect">
                                            <a:avLst/>
                                          </a:prstGeom>
                                          <a:noFill/>
                                          <a:ln>
                                            <a:noFill/>
                                          </a:ln>
                                        </pic:spPr>
                                      </pic:pic>
                                    </a:graphicData>
                                  </a:graphic>
                                </wp:inline>
                              </w:drawing>
                            </w:r>
                            <w:r w:rsidR="00F60FA2" w:rsidRPr="0084594E">
                              <w:rPr>
                                <w:rFonts w:ascii="Arial" w:hAnsi="Arial" w:cs="Arial"/>
                                <w:b/>
                                <w:bCs/>
                                <w:sz w:val="18"/>
                                <w:szCs w:val="18"/>
                              </w:rPr>
                              <w:t xml:space="preserve"> Fig</w:t>
                            </w:r>
                            <w:r w:rsidR="00F60FA2">
                              <w:rPr>
                                <w:rFonts w:ascii="Arial" w:hAnsi="Arial" w:cs="Arial"/>
                                <w:b/>
                                <w:bCs/>
                                <w:sz w:val="18"/>
                                <w:szCs w:val="18"/>
                              </w:rPr>
                              <w:t>.</w:t>
                            </w:r>
                            <w:r w:rsidR="00F60FA2" w:rsidRPr="0084594E">
                              <w:rPr>
                                <w:rFonts w:ascii="Arial" w:hAnsi="Arial" w:cs="Arial"/>
                                <w:b/>
                                <w:bCs/>
                                <w:sz w:val="18"/>
                                <w:szCs w:val="18"/>
                              </w:rPr>
                              <w:t xml:space="preserve"> </w:t>
                            </w:r>
                            <w:r w:rsidR="00F60FA2">
                              <w:rPr>
                                <w:rFonts w:ascii="Arial" w:hAnsi="Arial" w:cs="Arial"/>
                                <w:b/>
                                <w:bCs/>
                                <w:sz w:val="18"/>
                                <w:szCs w:val="18"/>
                              </w:rPr>
                              <w:t>9</w:t>
                            </w:r>
                            <w:r w:rsidR="00F60FA2" w:rsidRPr="0084594E">
                              <w:rPr>
                                <w:rFonts w:ascii="Arial" w:hAnsi="Arial" w:cs="Arial"/>
                                <w:sz w:val="18"/>
                                <w:szCs w:val="18"/>
                              </w:rPr>
                              <w:t>.</w:t>
                            </w:r>
                            <w:r w:rsidR="00F60FA2">
                              <w:rPr>
                                <w:rFonts w:ascii="Arial" w:hAnsi="Arial" w:cs="Arial"/>
                                <w:sz w:val="18"/>
                                <w:szCs w:val="18"/>
                              </w:rPr>
                              <w:t xml:space="preserve"> </w:t>
                            </w:r>
                            <w:r w:rsidR="00F60FA2" w:rsidRPr="00985FA6">
                              <w:rPr>
                                <w:rFonts w:ascii="Arial" w:hAnsi="Arial" w:cs="Arial"/>
                                <w:b/>
                                <w:bCs/>
                                <w:sz w:val="18"/>
                                <w:szCs w:val="18"/>
                              </w:rPr>
                              <w:t>Successful generation of human-mouse chimeric brains</w:t>
                            </w:r>
                            <w:r w:rsidR="00F60FA2" w:rsidRPr="00DA4506">
                              <w:rPr>
                                <w:rFonts w:ascii="Arial" w:hAnsi="Arial" w:cs="Arial"/>
                                <w:sz w:val="18"/>
                                <w:szCs w:val="18"/>
                              </w:rPr>
                              <w:t>.</w:t>
                            </w:r>
                            <w:r w:rsidR="00435042" w:rsidRPr="00435042">
                              <w:t xml:space="preserve"> </w:t>
                            </w:r>
                            <w:r w:rsidR="00435042" w:rsidRPr="00435042">
                              <w:rPr>
                                <w:rFonts w:ascii="Arial" w:hAnsi="Arial" w:cs="Arial"/>
                                <w:b/>
                                <w:bCs/>
                                <w:sz w:val="18"/>
                                <w:szCs w:val="18"/>
                              </w:rPr>
                              <w:t>A</w:t>
                            </w:r>
                            <w:r w:rsidR="00435042" w:rsidRPr="00435042">
                              <w:rPr>
                                <w:rFonts w:ascii="Arial" w:hAnsi="Arial" w:cs="Arial"/>
                                <w:sz w:val="18"/>
                                <w:szCs w:val="18"/>
                              </w:rPr>
                              <w:t xml:space="preserve">: Schematic showing the transplantation of human neural progenitor cells (NPCs) into P0-P1 </w:t>
                            </w:r>
                            <w:r w:rsidR="00435042" w:rsidRPr="00435042">
                              <w:rPr>
                                <w:rFonts w:ascii="Arial" w:hAnsi="Arial" w:cs="Arial"/>
                                <w:i/>
                                <w:iCs/>
                                <w:sz w:val="18"/>
                                <w:szCs w:val="18"/>
                              </w:rPr>
                              <w:t>Rag1</w:t>
                            </w:r>
                            <w:r w:rsidR="00435042" w:rsidRPr="00435042">
                              <w:rPr>
                                <w:rFonts w:ascii="Arial" w:hAnsi="Arial" w:cs="Arial"/>
                                <w:i/>
                                <w:iCs/>
                                <w:sz w:val="18"/>
                                <w:szCs w:val="18"/>
                                <w:vertAlign w:val="superscript"/>
                              </w:rPr>
                              <w:t>−/−</w:t>
                            </w:r>
                            <w:r w:rsidR="00435042" w:rsidRPr="00435042">
                              <w:rPr>
                                <w:rFonts w:ascii="Arial" w:hAnsi="Arial" w:cs="Arial"/>
                                <w:sz w:val="18"/>
                                <w:szCs w:val="18"/>
                              </w:rPr>
                              <w:t xml:space="preserve"> mouse brains, resulting in detectable chimeric brains. </w:t>
                            </w:r>
                            <w:r w:rsidR="00435042" w:rsidRPr="00435042">
                              <w:rPr>
                                <w:rFonts w:ascii="Arial" w:hAnsi="Arial" w:cs="Arial"/>
                                <w:b/>
                                <w:bCs/>
                                <w:sz w:val="18"/>
                                <w:szCs w:val="18"/>
                              </w:rPr>
                              <w:t>B</w:t>
                            </w:r>
                            <w:r w:rsidR="00435042" w:rsidRPr="00435042">
                              <w:rPr>
                                <w:rFonts w:ascii="Arial" w:hAnsi="Arial" w:cs="Arial"/>
                                <w:sz w:val="18"/>
                                <w:szCs w:val="18"/>
                              </w:rPr>
                              <w:t>: Immunohistochemistry image of chimeric brains at 6 months post-transplantation, displaying human nuclei positive (</w:t>
                            </w:r>
                            <w:proofErr w:type="spellStart"/>
                            <w:r w:rsidR="00435042" w:rsidRPr="00435042">
                              <w:rPr>
                                <w:rFonts w:ascii="Arial" w:hAnsi="Arial" w:cs="Arial"/>
                                <w:sz w:val="18"/>
                                <w:szCs w:val="18"/>
                              </w:rPr>
                              <w:t>hN</w:t>
                            </w:r>
                            <w:proofErr w:type="spellEnd"/>
                            <w:r w:rsidR="00435042" w:rsidRPr="00435042">
                              <w:rPr>
                                <w:rFonts w:ascii="Arial" w:hAnsi="Arial" w:cs="Arial"/>
                                <w:sz w:val="18"/>
                                <w:szCs w:val="18"/>
                              </w:rPr>
                              <w:t xml:space="preserve">+) cells in green and NeuN positive cells in red. </w:t>
                            </w:r>
                            <w:r w:rsidR="00435042" w:rsidRPr="00435042">
                              <w:rPr>
                                <w:rFonts w:ascii="Arial" w:hAnsi="Arial" w:cs="Arial"/>
                                <w:b/>
                                <w:bCs/>
                                <w:sz w:val="18"/>
                                <w:szCs w:val="18"/>
                              </w:rPr>
                              <w:t>C</w:t>
                            </w:r>
                            <w:r w:rsidR="00435042" w:rsidRPr="00435042">
                              <w:rPr>
                                <w:rFonts w:ascii="Arial" w:hAnsi="Arial" w:cs="Arial"/>
                                <w:sz w:val="18"/>
                                <w:szCs w:val="18"/>
                              </w:rPr>
                              <w:t xml:space="preserve">: Schematic illustrating patches on human neurons in the chimeric mouse brain. </w:t>
                            </w:r>
                            <w:r w:rsidR="00435042" w:rsidRPr="00435042">
                              <w:rPr>
                                <w:rFonts w:ascii="Arial" w:hAnsi="Arial" w:cs="Arial"/>
                                <w:b/>
                                <w:bCs/>
                                <w:sz w:val="18"/>
                                <w:szCs w:val="18"/>
                              </w:rPr>
                              <w:t>D</w:t>
                            </w:r>
                            <w:r w:rsidR="00435042" w:rsidRPr="00435042">
                              <w:rPr>
                                <w:rFonts w:ascii="Arial" w:hAnsi="Arial" w:cs="Arial"/>
                                <w:sz w:val="18"/>
                                <w:szCs w:val="18"/>
                              </w:rPr>
                              <w:t xml:space="preserve">: </w:t>
                            </w:r>
                            <w:r w:rsidRPr="004261D0">
                              <w:rPr>
                                <w:rFonts w:ascii="Arial" w:hAnsi="Arial" w:cs="Arial"/>
                                <w:sz w:val="18"/>
                                <w:szCs w:val="18"/>
                              </w:rPr>
                              <w:t xml:space="preserve">Raw recording of </w:t>
                            </w:r>
                            <w:r w:rsidR="00435042" w:rsidRPr="00435042">
                              <w:rPr>
                                <w:rFonts w:ascii="Arial" w:hAnsi="Arial" w:cs="Arial"/>
                                <w:sz w:val="18"/>
                                <w:szCs w:val="18"/>
                              </w:rPr>
                              <w:t xml:space="preserve">human neurons at resting membrane potential (RMP), with traces produced by 400-ms hyperpolarizing and depolarizing steps in 50-pA increments. </w:t>
                            </w:r>
                            <w:r w:rsidR="00435042" w:rsidRPr="00435042">
                              <w:rPr>
                                <w:rFonts w:ascii="Arial" w:hAnsi="Arial" w:cs="Arial"/>
                                <w:b/>
                                <w:bCs/>
                                <w:sz w:val="18"/>
                                <w:szCs w:val="18"/>
                              </w:rPr>
                              <w:t>E</w:t>
                            </w:r>
                            <w:r w:rsidR="00435042" w:rsidRPr="00435042">
                              <w:rPr>
                                <w:rFonts w:ascii="Arial" w:hAnsi="Arial" w:cs="Arial"/>
                                <w:sz w:val="18"/>
                                <w:szCs w:val="18"/>
                              </w:rPr>
                              <w:t xml:space="preserve">: </w:t>
                            </w:r>
                            <w:r w:rsidR="00435042">
                              <w:rPr>
                                <w:rFonts w:ascii="Arial" w:hAnsi="Arial" w:cs="Arial"/>
                                <w:sz w:val="18"/>
                                <w:szCs w:val="18"/>
                              </w:rPr>
                              <w:t>A t</w:t>
                            </w:r>
                            <w:r w:rsidR="00435042" w:rsidRPr="00435042">
                              <w:rPr>
                                <w:rFonts w:ascii="Arial" w:hAnsi="Arial" w:cs="Arial"/>
                                <w:sz w:val="18"/>
                                <w:szCs w:val="18"/>
                              </w:rPr>
                              <w:t xml:space="preserve">ypical action potential of human neurons, with </w:t>
                            </w:r>
                            <w:r w:rsidR="00435042">
                              <w:rPr>
                                <w:rFonts w:ascii="Arial" w:hAnsi="Arial" w:cs="Arial"/>
                                <w:sz w:val="18"/>
                                <w:szCs w:val="18"/>
                              </w:rPr>
                              <w:t xml:space="preserve">an </w:t>
                            </w:r>
                            <w:r w:rsidR="00435042" w:rsidRPr="00435042">
                              <w:rPr>
                                <w:rFonts w:ascii="Arial" w:hAnsi="Arial" w:cs="Arial"/>
                                <w:sz w:val="18"/>
                                <w:szCs w:val="18"/>
                              </w:rPr>
                              <w:t xml:space="preserve">associated phase plane plot shown in </w:t>
                            </w:r>
                            <w:r w:rsidR="00435042" w:rsidRPr="00435042">
                              <w:rPr>
                                <w:rFonts w:ascii="Arial" w:hAnsi="Arial" w:cs="Arial"/>
                                <w:b/>
                                <w:bCs/>
                                <w:sz w:val="18"/>
                                <w:szCs w:val="18"/>
                              </w:rPr>
                              <w:t>F</w:t>
                            </w:r>
                            <w:r w:rsidR="00435042" w:rsidRPr="00435042">
                              <w:rPr>
                                <w:rFonts w:ascii="Arial" w:hAnsi="Arial" w:cs="Arial"/>
                                <w:sz w:val="18"/>
                                <w:szCs w:val="18"/>
                              </w:rPr>
                              <w:t xml:space="preserve">. </w:t>
                            </w:r>
                            <w:r w:rsidR="00435042" w:rsidRPr="00435042">
                              <w:rPr>
                                <w:rFonts w:ascii="Arial" w:hAnsi="Arial" w:cs="Arial"/>
                                <w:b/>
                                <w:bCs/>
                                <w:sz w:val="18"/>
                                <w:szCs w:val="18"/>
                              </w:rPr>
                              <w:t>G</w:t>
                            </w:r>
                            <w:r w:rsidR="00435042" w:rsidRPr="00435042">
                              <w:rPr>
                                <w:rFonts w:ascii="Arial" w:hAnsi="Arial" w:cs="Arial"/>
                                <w:sz w:val="18"/>
                                <w:szCs w:val="18"/>
                              </w:rPr>
                              <w:t>: Raw recording of miniature excitatory postsynaptic currents (</w:t>
                            </w:r>
                            <w:proofErr w:type="spellStart"/>
                            <w:r w:rsidR="00435042" w:rsidRPr="00435042">
                              <w:rPr>
                                <w:rFonts w:ascii="Arial" w:hAnsi="Arial" w:cs="Arial"/>
                                <w:sz w:val="18"/>
                                <w:szCs w:val="18"/>
                              </w:rPr>
                              <w:t>mEPSCs</w:t>
                            </w:r>
                            <w:proofErr w:type="spellEnd"/>
                            <w:r w:rsidR="00435042" w:rsidRPr="00435042">
                              <w:rPr>
                                <w:rFonts w:ascii="Arial" w:hAnsi="Arial" w:cs="Arial"/>
                                <w:sz w:val="18"/>
                                <w:szCs w:val="18"/>
                              </w:rPr>
                              <w:t>) in human neurons (</w:t>
                            </w:r>
                            <w:r w:rsidR="00AE278D" w:rsidRPr="00AE278D">
                              <w:rPr>
                                <w:rFonts w:ascii="Arial" w:hAnsi="Arial" w:cs="Arial"/>
                                <w:b/>
                                <w:bCs/>
                                <w:sz w:val="18"/>
                                <w:szCs w:val="18"/>
                              </w:rPr>
                              <w:t xml:space="preserve">C-G new </w:t>
                            </w:r>
                            <w:r w:rsidR="00435042" w:rsidRPr="00AE278D">
                              <w:rPr>
                                <w:rFonts w:ascii="Arial" w:hAnsi="Arial" w:cs="Arial"/>
                                <w:b/>
                                <w:bCs/>
                                <w:sz w:val="18"/>
                                <w:szCs w:val="18"/>
                              </w:rPr>
                              <w:t>preliminary data</w:t>
                            </w:r>
                            <w:r w:rsidR="00435042" w:rsidRPr="00435042">
                              <w:rPr>
                                <w:rFonts w:ascii="Arial" w:hAnsi="Arial" w:cs="Arial"/>
                                <w:sz w:val="18"/>
                                <w:szCs w:val="18"/>
                              </w:rPr>
                              <w:t>).</w:t>
                            </w:r>
                          </w:p>
                          <w:p w14:paraId="32283300" w14:textId="77777777" w:rsidR="00F60FA2" w:rsidRPr="00793508" w:rsidRDefault="00F60FA2" w:rsidP="00F60FA2">
                            <w:pPr>
                              <w:pStyle w:val="NormalWeb"/>
                              <w:jc w:val="both"/>
                              <w:rPr>
                                <w:rFonts w:ascii="Arial" w:hAnsi="Arial" w:cs="Arial"/>
                                <w:b/>
                                <w:bCs/>
                                <w:sz w:val="18"/>
                                <w:szCs w:val="18"/>
                              </w:rPr>
                            </w:pPr>
                            <w:r>
                              <w:rPr>
                                <w:rFonts w:ascii="Arial" w:hAnsi="Arial" w:cs="Arial"/>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98FB0" id="_x0000_s1034" type="#_x0000_t202" style="position:absolute;left:0;text-align:left;margin-left:333.1pt;margin-top:376.1pt;width:3in;height:353pt;z-index:-251626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">
                <v:textbox>
                  <w:txbxContent>
                    <w:p w14:paraId="73B642A9" w14:textId="055332FD" w:rsidR="00F60FA2" w:rsidRPr="00DA4506" w:rsidRDefault="004261D0" w:rsidP="00F60FA2">
                      <w:pPr>
                        <w:pStyle w:val="NormalWeb"/>
                        <w:jc w:val="both"/>
                        <w:rPr>
                          <w:rFonts w:ascii="Arial" w:hAnsi="Arial" w:cs="Arial"/>
                          <w:sz w:val="18"/>
                          <w:szCs w:val="18"/>
                        </w:rPr>
                      </w:pPr>
                      <w:r>
                        <w:rPr>
                          <w:noProof/>
                        </w:rPr>
                        <w:drawing>
                          <wp:inline distT="0" distB="0" distL="0" distR="0" wp14:anchorId="0BE5B084" wp14:editId="6B906C47">
                            <wp:extent cx="2581275" cy="1878480"/>
                            <wp:effectExtent l="0" t="0" r="0" b="7620"/>
                            <wp:docPr id="2115916055" name="Picture 17" descr="A diagram of a cell divis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16055" name="Picture 17" descr="A diagram of a cell division&#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8290" cy="1883585"/>
                                    </a:xfrm>
                                    <a:prstGeom prst="rect">
                                      <a:avLst/>
                                    </a:prstGeom>
                                    <a:noFill/>
                                    <a:ln>
                                      <a:noFill/>
                                    </a:ln>
                                  </pic:spPr>
                                </pic:pic>
                              </a:graphicData>
                            </a:graphic>
                          </wp:inline>
                        </w:drawing>
                      </w:r>
                      <w:r w:rsidR="00F60FA2" w:rsidRPr="0084594E">
                        <w:rPr>
                          <w:rFonts w:ascii="Arial" w:hAnsi="Arial" w:cs="Arial"/>
                          <w:b/>
                          <w:bCs/>
                          <w:sz w:val="18"/>
                          <w:szCs w:val="18"/>
                        </w:rPr>
                        <w:t xml:space="preserve"> Fig</w:t>
                      </w:r>
                      <w:r w:rsidR="00F60FA2">
                        <w:rPr>
                          <w:rFonts w:ascii="Arial" w:hAnsi="Arial" w:cs="Arial"/>
                          <w:b/>
                          <w:bCs/>
                          <w:sz w:val="18"/>
                          <w:szCs w:val="18"/>
                        </w:rPr>
                        <w:t>.</w:t>
                      </w:r>
                      <w:r w:rsidR="00F60FA2" w:rsidRPr="0084594E">
                        <w:rPr>
                          <w:rFonts w:ascii="Arial" w:hAnsi="Arial" w:cs="Arial"/>
                          <w:b/>
                          <w:bCs/>
                          <w:sz w:val="18"/>
                          <w:szCs w:val="18"/>
                        </w:rPr>
                        <w:t xml:space="preserve"> </w:t>
                      </w:r>
                      <w:r w:rsidR="00F60FA2">
                        <w:rPr>
                          <w:rFonts w:ascii="Arial" w:hAnsi="Arial" w:cs="Arial"/>
                          <w:b/>
                          <w:bCs/>
                          <w:sz w:val="18"/>
                          <w:szCs w:val="18"/>
                        </w:rPr>
                        <w:t>9</w:t>
                      </w:r>
                      <w:r w:rsidR="00F60FA2" w:rsidRPr="0084594E">
                        <w:rPr>
                          <w:rFonts w:ascii="Arial" w:hAnsi="Arial" w:cs="Arial"/>
                          <w:sz w:val="18"/>
                          <w:szCs w:val="18"/>
                        </w:rPr>
                        <w:t>.</w:t>
                      </w:r>
                      <w:r w:rsidR="00F60FA2">
                        <w:rPr>
                          <w:rFonts w:ascii="Arial" w:hAnsi="Arial" w:cs="Arial"/>
                          <w:sz w:val="18"/>
                          <w:szCs w:val="18"/>
                        </w:rPr>
                        <w:t xml:space="preserve"> </w:t>
                      </w:r>
                      <w:r w:rsidR="00F60FA2" w:rsidRPr="00985FA6">
                        <w:rPr>
                          <w:rFonts w:ascii="Arial" w:hAnsi="Arial" w:cs="Arial"/>
                          <w:b/>
                          <w:bCs/>
                          <w:sz w:val="18"/>
                          <w:szCs w:val="18"/>
                        </w:rPr>
                        <w:t>Successful generation of human-mouse chimeric brains</w:t>
                      </w:r>
                      <w:r w:rsidR="00F60FA2" w:rsidRPr="00DA4506">
                        <w:rPr>
                          <w:rFonts w:ascii="Arial" w:hAnsi="Arial" w:cs="Arial"/>
                          <w:sz w:val="18"/>
                          <w:szCs w:val="18"/>
                        </w:rPr>
                        <w:t>.</w:t>
                      </w:r>
                      <w:r w:rsidR="00435042" w:rsidRPr="00435042">
                        <w:t xml:space="preserve"> </w:t>
                      </w:r>
                      <w:r w:rsidR="00435042" w:rsidRPr="00435042">
                        <w:rPr>
                          <w:rFonts w:ascii="Arial" w:hAnsi="Arial" w:cs="Arial"/>
                          <w:b/>
                          <w:bCs/>
                          <w:sz w:val="18"/>
                          <w:szCs w:val="18"/>
                        </w:rPr>
                        <w:t>A</w:t>
                      </w:r>
                      <w:r w:rsidR="00435042" w:rsidRPr="00435042">
                        <w:rPr>
                          <w:rFonts w:ascii="Arial" w:hAnsi="Arial" w:cs="Arial"/>
                          <w:sz w:val="18"/>
                          <w:szCs w:val="18"/>
                        </w:rPr>
                        <w:t xml:space="preserve">: Schematic showing the transplantation of human neural progenitor cells (NPCs) into P0-P1 </w:t>
                      </w:r>
                      <w:r w:rsidR="00435042" w:rsidRPr="00435042">
                        <w:rPr>
                          <w:rFonts w:ascii="Arial" w:hAnsi="Arial" w:cs="Arial"/>
                          <w:i/>
                          <w:iCs/>
                          <w:sz w:val="18"/>
                          <w:szCs w:val="18"/>
                        </w:rPr>
                        <w:t>Rag1</w:t>
                      </w:r>
                      <w:r w:rsidR="00435042" w:rsidRPr="00435042">
                        <w:rPr>
                          <w:rFonts w:ascii="Arial" w:hAnsi="Arial" w:cs="Arial"/>
                          <w:i/>
                          <w:iCs/>
                          <w:sz w:val="18"/>
                          <w:szCs w:val="18"/>
                          <w:vertAlign w:val="superscript"/>
                        </w:rPr>
                        <w:t>−/−</w:t>
                      </w:r>
                      <w:r w:rsidR="00435042" w:rsidRPr="00435042">
                        <w:rPr>
                          <w:rFonts w:ascii="Arial" w:hAnsi="Arial" w:cs="Arial"/>
                          <w:sz w:val="18"/>
                          <w:szCs w:val="18"/>
                        </w:rPr>
                        <w:t xml:space="preserve"> mouse brains, resulting in detectable chimeric brains. </w:t>
                      </w:r>
                      <w:r w:rsidR="00435042" w:rsidRPr="00435042">
                        <w:rPr>
                          <w:rFonts w:ascii="Arial" w:hAnsi="Arial" w:cs="Arial"/>
                          <w:b/>
                          <w:bCs/>
                          <w:sz w:val="18"/>
                          <w:szCs w:val="18"/>
                        </w:rPr>
                        <w:t>B</w:t>
                      </w:r>
                      <w:r w:rsidR="00435042" w:rsidRPr="00435042">
                        <w:rPr>
                          <w:rFonts w:ascii="Arial" w:hAnsi="Arial" w:cs="Arial"/>
                          <w:sz w:val="18"/>
                          <w:szCs w:val="18"/>
                        </w:rPr>
                        <w:t>: Immunohistochemistry image of chimeric brains at 6 months post-transplantation, displaying human nuclei positive (</w:t>
                      </w:r>
                      <w:proofErr w:type="spellStart"/>
                      <w:r w:rsidR="00435042" w:rsidRPr="00435042">
                        <w:rPr>
                          <w:rFonts w:ascii="Arial" w:hAnsi="Arial" w:cs="Arial"/>
                          <w:sz w:val="18"/>
                          <w:szCs w:val="18"/>
                        </w:rPr>
                        <w:t>hN</w:t>
                      </w:r>
                      <w:proofErr w:type="spellEnd"/>
                      <w:r w:rsidR="00435042" w:rsidRPr="00435042">
                        <w:rPr>
                          <w:rFonts w:ascii="Arial" w:hAnsi="Arial" w:cs="Arial"/>
                          <w:sz w:val="18"/>
                          <w:szCs w:val="18"/>
                        </w:rPr>
                        <w:t xml:space="preserve">+) cells in green and NeuN positive cells in red. </w:t>
                      </w:r>
                      <w:r w:rsidR="00435042" w:rsidRPr="00435042">
                        <w:rPr>
                          <w:rFonts w:ascii="Arial" w:hAnsi="Arial" w:cs="Arial"/>
                          <w:b/>
                          <w:bCs/>
                          <w:sz w:val="18"/>
                          <w:szCs w:val="18"/>
                        </w:rPr>
                        <w:t>C</w:t>
                      </w:r>
                      <w:r w:rsidR="00435042" w:rsidRPr="00435042">
                        <w:rPr>
                          <w:rFonts w:ascii="Arial" w:hAnsi="Arial" w:cs="Arial"/>
                          <w:sz w:val="18"/>
                          <w:szCs w:val="18"/>
                        </w:rPr>
                        <w:t xml:space="preserve">: Schematic illustrating patches on human neurons in the chimeric mouse brain. </w:t>
                      </w:r>
                      <w:r w:rsidR="00435042" w:rsidRPr="00435042">
                        <w:rPr>
                          <w:rFonts w:ascii="Arial" w:hAnsi="Arial" w:cs="Arial"/>
                          <w:b/>
                          <w:bCs/>
                          <w:sz w:val="18"/>
                          <w:szCs w:val="18"/>
                        </w:rPr>
                        <w:t>D</w:t>
                      </w:r>
                      <w:r w:rsidR="00435042" w:rsidRPr="00435042">
                        <w:rPr>
                          <w:rFonts w:ascii="Arial" w:hAnsi="Arial" w:cs="Arial"/>
                          <w:sz w:val="18"/>
                          <w:szCs w:val="18"/>
                        </w:rPr>
                        <w:t xml:space="preserve">: </w:t>
                      </w:r>
                      <w:r w:rsidRPr="004261D0">
                        <w:rPr>
                          <w:rFonts w:ascii="Arial" w:hAnsi="Arial" w:cs="Arial"/>
                          <w:sz w:val="18"/>
                          <w:szCs w:val="18"/>
                        </w:rPr>
                        <w:t xml:space="preserve">Raw recording of </w:t>
                      </w:r>
                      <w:r w:rsidR="00435042" w:rsidRPr="00435042">
                        <w:rPr>
                          <w:rFonts w:ascii="Arial" w:hAnsi="Arial" w:cs="Arial"/>
                          <w:sz w:val="18"/>
                          <w:szCs w:val="18"/>
                        </w:rPr>
                        <w:t xml:space="preserve">human neurons at resting membrane potential (RMP), with traces produced by 400-ms hyperpolarizing and depolarizing steps in 50-pA increments. </w:t>
                      </w:r>
                      <w:r w:rsidR="00435042" w:rsidRPr="00435042">
                        <w:rPr>
                          <w:rFonts w:ascii="Arial" w:hAnsi="Arial" w:cs="Arial"/>
                          <w:b/>
                          <w:bCs/>
                          <w:sz w:val="18"/>
                          <w:szCs w:val="18"/>
                        </w:rPr>
                        <w:t>E</w:t>
                      </w:r>
                      <w:r w:rsidR="00435042" w:rsidRPr="00435042">
                        <w:rPr>
                          <w:rFonts w:ascii="Arial" w:hAnsi="Arial" w:cs="Arial"/>
                          <w:sz w:val="18"/>
                          <w:szCs w:val="18"/>
                        </w:rPr>
                        <w:t xml:space="preserve">: </w:t>
                      </w:r>
                      <w:r w:rsidR="00435042">
                        <w:rPr>
                          <w:rFonts w:ascii="Arial" w:hAnsi="Arial" w:cs="Arial"/>
                          <w:sz w:val="18"/>
                          <w:szCs w:val="18"/>
                        </w:rPr>
                        <w:t>A t</w:t>
                      </w:r>
                      <w:r w:rsidR="00435042" w:rsidRPr="00435042">
                        <w:rPr>
                          <w:rFonts w:ascii="Arial" w:hAnsi="Arial" w:cs="Arial"/>
                          <w:sz w:val="18"/>
                          <w:szCs w:val="18"/>
                        </w:rPr>
                        <w:t xml:space="preserve">ypical action potential of human neurons, with </w:t>
                      </w:r>
                      <w:r w:rsidR="00435042">
                        <w:rPr>
                          <w:rFonts w:ascii="Arial" w:hAnsi="Arial" w:cs="Arial"/>
                          <w:sz w:val="18"/>
                          <w:szCs w:val="18"/>
                        </w:rPr>
                        <w:t xml:space="preserve">an </w:t>
                      </w:r>
                      <w:r w:rsidR="00435042" w:rsidRPr="00435042">
                        <w:rPr>
                          <w:rFonts w:ascii="Arial" w:hAnsi="Arial" w:cs="Arial"/>
                          <w:sz w:val="18"/>
                          <w:szCs w:val="18"/>
                        </w:rPr>
                        <w:t xml:space="preserve">associated phase plane plot shown in </w:t>
                      </w:r>
                      <w:r w:rsidR="00435042" w:rsidRPr="00435042">
                        <w:rPr>
                          <w:rFonts w:ascii="Arial" w:hAnsi="Arial" w:cs="Arial"/>
                          <w:b/>
                          <w:bCs/>
                          <w:sz w:val="18"/>
                          <w:szCs w:val="18"/>
                        </w:rPr>
                        <w:t>F</w:t>
                      </w:r>
                      <w:r w:rsidR="00435042" w:rsidRPr="00435042">
                        <w:rPr>
                          <w:rFonts w:ascii="Arial" w:hAnsi="Arial" w:cs="Arial"/>
                          <w:sz w:val="18"/>
                          <w:szCs w:val="18"/>
                        </w:rPr>
                        <w:t xml:space="preserve">. </w:t>
                      </w:r>
                      <w:r w:rsidR="00435042" w:rsidRPr="00435042">
                        <w:rPr>
                          <w:rFonts w:ascii="Arial" w:hAnsi="Arial" w:cs="Arial"/>
                          <w:b/>
                          <w:bCs/>
                          <w:sz w:val="18"/>
                          <w:szCs w:val="18"/>
                        </w:rPr>
                        <w:t>G</w:t>
                      </w:r>
                      <w:r w:rsidR="00435042" w:rsidRPr="00435042">
                        <w:rPr>
                          <w:rFonts w:ascii="Arial" w:hAnsi="Arial" w:cs="Arial"/>
                          <w:sz w:val="18"/>
                          <w:szCs w:val="18"/>
                        </w:rPr>
                        <w:t>: Raw recording of miniature excitatory postsynaptic currents (</w:t>
                      </w:r>
                      <w:proofErr w:type="spellStart"/>
                      <w:r w:rsidR="00435042" w:rsidRPr="00435042">
                        <w:rPr>
                          <w:rFonts w:ascii="Arial" w:hAnsi="Arial" w:cs="Arial"/>
                          <w:sz w:val="18"/>
                          <w:szCs w:val="18"/>
                        </w:rPr>
                        <w:t>mEPSCs</w:t>
                      </w:r>
                      <w:proofErr w:type="spellEnd"/>
                      <w:r w:rsidR="00435042" w:rsidRPr="00435042">
                        <w:rPr>
                          <w:rFonts w:ascii="Arial" w:hAnsi="Arial" w:cs="Arial"/>
                          <w:sz w:val="18"/>
                          <w:szCs w:val="18"/>
                        </w:rPr>
                        <w:t>) in human neurons (</w:t>
                      </w:r>
                      <w:r w:rsidR="00AE278D" w:rsidRPr="00AE278D">
                        <w:rPr>
                          <w:rFonts w:ascii="Arial" w:hAnsi="Arial" w:cs="Arial"/>
                          <w:b/>
                          <w:bCs/>
                          <w:sz w:val="18"/>
                          <w:szCs w:val="18"/>
                        </w:rPr>
                        <w:t xml:space="preserve">C-G new </w:t>
                      </w:r>
                      <w:r w:rsidR="00435042" w:rsidRPr="00AE278D">
                        <w:rPr>
                          <w:rFonts w:ascii="Arial" w:hAnsi="Arial" w:cs="Arial"/>
                          <w:b/>
                          <w:bCs/>
                          <w:sz w:val="18"/>
                          <w:szCs w:val="18"/>
                        </w:rPr>
                        <w:t>preliminary data</w:t>
                      </w:r>
                      <w:r w:rsidR="00435042" w:rsidRPr="00435042">
                        <w:rPr>
                          <w:rFonts w:ascii="Arial" w:hAnsi="Arial" w:cs="Arial"/>
                          <w:sz w:val="18"/>
                          <w:szCs w:val="18"/>
                        </w:rPr>
                        <w:t>).</w:t>
                      </w:r>
                    </w:p>
                    <w:p w14:paraId="32283300" w14:textId="77777777" w:rsidR="00F60FA2" w:rsidRPr="00793508" w:rsidRDefault="00F60FA2" w:rsidP="00F60FA2">
                      <w:pPr>
                        <w:pStyle w:val="NormalWeb"/>
                        <w:jc w:val="both"/>
                        <w:rPr>
                          <w:rFonts w:ascii="Arial" w:hAnsi="Arial" w:cs="Arial"/>
                          <w:b/>
                          <w:bCs/>
                          <w:sz w:val="18"/>
                          <w:szCs w:val="18"/>
                        </w:rPr>
                      </w:pPr>
                      <w:r>
                        <w:rPr>
                          <w:rFonts w:ascii="Arial" w:hAnsi="Arial" w:cs="Arial"/>
                          <w:sz w:val="18"/>
                          <w:szCs w:val="18"/>
                        </w:rPr>
                        <w:t xml:space="preserve"> </w:t>
                      </w:r>
                    </w:p>
                  </w:txbxContent>
                </v:textbox>
                <w10:wrap type="tight" anchorx="margin" anchory="margin"/>
              </v:shape>
            </w:pict>
          </mc:Fallback>
        </mc:AlternateContent>
      </w:r>
      <w:r w:rsidR="00DF33F7" w:rsidRPr="00446129">
        <w:t>With my prior experience and preliminary data, I anticipate no major technical issues for Exp</w:t>
      </w:r>
      <w:r w:rsidR="00DF33F7" w:rsidRPr="00446129">
        <w:rPr>
          <w:rFonts w:eastAsiaTheme="minorEastAsia"/>
          <w:lang w:eastAsia="zh-CN"/>
        </w:rPr>
        <w:t>.</w:t>
      </w:r>
      <w:r w:rsidR="00DF33F7" w:rsidRPr="00446129">
        <w:t xml:space="preserve"> 4 and </w:t>
      </w:r>
      <w:r w:rsidR="00DF33F7" w:rsidRPr="00446129">
        <w:rPr>
          <w:rFonts w:eastAsiaTheme="minorEastAsia"/>
          <w:lang w:eastAsia="zh-CN"/>
        </w:rPr>
        <w:t xml:space="preserve">Exp. </w:t>
      </w:r>
      <w:r w:rsidR="00DF33F7" w:rsidRPr="00446129">
        <w:t xml:space="preserve">5. </w:t>
      </w:r>
      <w:r w:rsidR="00DF33F7" w:rsidRPr="00446129">
        <w:rPr>
          <w:b/>
        </w:rPr>
        <w:t xml:space="preserve">1) </w:t>
      </w:r>
      <w:r w:rsidR="00DF33F7" w:rsidRPr="00446129">
        <w:t xml:space="preserve">In Exp. 6, </w:t>
      </w:r>
      <w:r w:rsidR="00DF33F7" w:rsidRPr="003667A7">
        <w:t xml:space="preserve">the manufacturer reports a sensitivity of sub-femtomole on the detector. If sensitivity issues arise, I can increase the sample size by enhancing the total </w:t>
      </w:r>
      <w:proofErr w:type="spellStart"/>
      <w:r w:rsidR="00DF33F7" w:rsidRPr="003667A7">
        <w:t>assembloid</w:t>
      </w:r>
      <w:proofErr w:type="spellEnd"/>
      <w:r w:rsidR="00DF33F7" w:rsidRPr="003667A7">
        <w:t xml:space="preserve"> mass. Should spontaneous neurotransmitter release prove insufficient, I will utilize a stimulator to boost release. Additionally, for low levels of intracellular neurotransmitters, I will concentrate on isolating </w:t>
      </w:r>
      <w:proofErr w:type="spellStart"/>
      <w:r w:rsidR="00DF33F7" w:rsidRPr="003667A7">
        <w:t>hStrS</w:t>
      </w:r>
      <w:proofErr w:type="spellEnd"/>
      <w:r w:rsidR="00DF33F7" w:rsidRPr="003667A7">
        <w:t xml:space="preserve"> to specifically evaluate these neurotransmitters.</w:t>
      </w:r>
      <w:r w:rsidR="006A1C62">
        <w:t xml:space="preserve"> </w:t>
      </w:r>
      <w:r w:rsidR="002310B5" w:rsidRPr="00446129">
        <w:rPr>
          <w:b/>
          <w:bCs/>
        </w:rPr>
        <w:t>2)</w:t>
      </w:r>
      <w:r w:rsidR="004736A7" w:rsidRPr="00446129">
        <w:rPr>
          <w:b/>
          <w:bCs/>
        </w:rPr>
        <w:t xml:space="preserve"> </w:t>
      </w:r>
      <w:r w:rsidR="006A1C62" w:rsidRPr="006A1C62">
        <w:t xml:space="preserve">In Exp. 7, if dissecting </w:t>
      </w:r>
      <w:proofErr w:type="spellStart"/>
      <w:r w:rsidR="006A1C62" w:rsidRPr="006A1C62">
        <w:t>assembloids</w:t>
      </w:r>
      <w:proofErr w:type="spellEnd"/>
      <w:r w:rsidR="006A1C62" w:rsidRPr="006A1C62">
        <w:t xml:space="preserve"> into distinct regions is challenging due to entangled projections and unclear boundaries, I will perform </w:t>
      </w:r>
      <w:proofErr w:type="spellStart"/>
      <w:r w:rsidR="006A1C62" w:rsidRPr="006A1C62">
        <w:t>scRNA</w:t>
      </w:r>
      <w:proofErr w:type="spellEnd"/>
      <w:r w:rsidR="006A1C62" w:rsidRPr="006A1C62">
        <w:t xml:space="preserve">-seq on the entire </w:t>
      </w:r>
      <w:proofErr w:type="spellStart"/>
      <w:r w:rsidR="006A1C62" w:rsidRPr="006A1C62">
        <w:t>assembloid</w:t>
      </w:r>
      <w:proofErr w:type="spellEnd"/>
      <w:r w:rsidR="003667A7" w:rsidRPr="003667A7">
        <w:t>.</w:t>
      </w:r>
      <w:r w:rsidR="003667A7">
        <w:t xml:space="preserve"> </w:t>
      </w:r>
      <w:r w:rsidR="006A1C62" w:rsidRPr="006A1C62">
        <w:t>Single nuclei analysis will be considered as an alternative if live single cells are not sufficient</w:t>
      </w:r>
      <w:r w:rsidR="006A1C62">
        <w:t xml:space="preserve"> in the p</w:t>
      </w:r>
      <w:r w:rsidR="006A1C62" w:rsidRPr="006A1C62">
        <w:t>reliminary</w:t>
      </w:r>
      <w:r w:rsidR="006A1C62">
        <w:t xml:space="preserve"> experiment</w:t>
      </w:r>
      <w:r w:rsidR="003667A7" w:rsidRPr="003667A7">
        <w:t>.</w:t>
      </w:r>
    </w:p>
    <w:p w14:paraId="00A406EA" w14:textId="228063A3" w:rsidR="00B40F43" w:rsidRPr="00446129" w:rsidRDefault="006C6999" w:rsidP="0035415C">
      <w:pPr>
        <w:tabs>
          <w:tab w:val="left" w:pos="460"/>
        </w:tabs>
        <w:jc w:val="both"/>
        <w:rPr>
          <w:rFonts w:eastAsiaTheme="minorEastAsia"/>
          <w:b/>
          <w:lang w:eastAsia="zh-CN"/>
        </w:rPr>
      </w:pPr>
      <w:r w:rsidRPr="00446129">
        <w:rPr>
          <w:b/>
          <w:bCs/>
          <w:iCs/>
          <w:u w:val="single"/>
        </w:rPr>
        <w:t>Aim 3 (R00 phase):</w:t>
      </w:r>
      <w:r w:rsidR="007F5AA7" w:rsidRPr="00446129">
        <w:rPr>
          <w:b/>
          <w:bCs/>
        </w:rPr>
        <w:t xml:space="preserve"> </w:t>
      </w:r>
      <w:bookmarkStart w:id="40" w:name="OLE_LINK2"/>
      <w:r w:rsidR="00E54B6A" w:rsidRPr="00446129">
        <w:rPr>
          <w:b/>
          <w:bCs/>
        </w:rPr>
        <w:t>A</w:t>
      </w:r>
      <w:r w:rsidR="00F5594C" w:rsidRPr="00446129">
        <w:rPr>
          <w:b/>
          <w:bCs/>
        </w:rPr>
        <w:t xml:space="preserve">ssess </w:t>
      </w:r>
      <w:bookmarkStart w:id="41" w:name="_Hlk157866991"/>
      <w:r w:rsidR="00804AAC" w:rsidRPr="00446129">
        <w:rPr>
          <w:b/>
          <w:bCs/>
        </w:rPr>
        <w:t xml:space="preserve">circuit </w:t>
      </w:r>
      <w:r w:rsidR="00645027" w:rsidRPr="00645027">
        <w:rPr>
          <w:b/>
          <w:bCs/>
        </w:rPr>
        <w:t>abnormalities</w:t>
      </w:r>
      <w:r w:rsidR="00804AAC" w:rsidRPr="00446129">
        <w:rPr>
          <w:b/>
          <w:bCs/>
        </w:rPr>
        <w:t xml:space="preserve"> </w:t>
      </w:r>
      <w:bookmarkEnd w:id="41"/>
      <w:r w:rsidR="00F5594C" w:rsidRPr="00446129">
        <w:rPr>
          <w:b/>
          <w:bCs/>
        </w:rPr>
        <w:t>and autis</w:t>
      </w:r>
      <w:r w:rsidR="00FA37FE" w:rsidRPr="00446129">
        <w:rPr>
          <w:rFonts w:eastAsiaTheme="minorEastAsia"/>
          <w:b/>
          <w:bCs/>
          <w:lang w:eastAsia="zh-CN"/>
        </w:rPr>
        <w:t>tic</w:t>
      </w:r>
      <w:r w:rsidR="00F5594C" w:rsidRPr="00446129">
        <w:rPr>
          <w:b/>
          <w:bCs/>
        </w:rPr>
        <w:t xml:space="preserve">-like behaviors </w:t>
      </w:r>
      <w:r w:rsidR="00902A3F" w:rsidRPr="00446129">
        <w:rPr>
          <w:rFonts w:eastAsiaTheme="minorEastAsia"/>
          <w:b/>
          <w:bCs/>
          <w:lang w:eastAsia="zh-CN"/>
        </w:rPr>
        <w:t>in</w:t>
      </w:r>
      <w:r w:rsidR="00F5594C" w:rsidRPr="00446129">
        <w:rPr>
          <w:b/>
          <w:bCs/>
        </w:rPr>
        <w:t xml:space="preserve"> human-mouse chimeric brain</w:t>
      </w:r>
      <w:r w:rsidR="00F60FA2" w:rsidRPr="00446129">
        <w:rPr>
          <w:b/>
          <w:bCs/>
        </w:rPr>
        <w:t>s</w:t>
      </w:r>
      <w:r w:rsidR="00902A3F" w:rsidRPr="00446129">
        <w:rPr>
          <w:rFonts w:eastAsiaTheme="minorEastAsia"/>
          <w:b/>
          <w:bCs/>
          <w:lang w:eastAsia="zh-CN"/>
        </w:rPr>
        <w:t xml:space="preserve"> with</w:t>
      </w:r>
      <w:r w:rsidR="00902A3F" w:rsidRPr="00446129">
        <w:rPr>
          <w:b/>
          <w:bCs/>
          <w:i/>
          <w:iCs/>
        </w:rPr>
        <w:t xml:space="preserve"> SCN2A</w:t>
      </w:r>
      <w:r w:rsidR="00902A3F" w:rsidRPr="00446129" w:rsidDel="00902A3F">
        <w:rPr>
          <w:b/>
          <w:bCs/>
        </w:rPr>
        <w:t xml:space="preserve"> </w:t>
      </w:r>
      <w:r w:rsidR="00902A3F" w:rsidRPr="00446129">
        <w:rPr>
          <w:rFonts w:eastAsiaTheme="minorEastAsia"/>
          <w:b/>
          <w:bCs/>
          <w:lang w:eastAsia="zh-CN"/>
        </w:rPr>
        <w:t>deficiency</w:t>
      </w:r>
      <w:r w:rsidR="00F5594C" w:rsidRPr="00446129">
        <w:rPr>
          <w:b/>
          <w:bCs/>
        </w:rPr>
        <w:t>.</w:t>
      </w:r>
      <w:bookmarkEnd w:id="40"/>
    </w:p>
    <w:p w14:paraId="2FA9EF43" w14:textId="6A376FED" w:rsidR="00B40F43" w:rsidRPr="00446129" w:rsidRDefault="007F5AA7" w:rsidP="0035415C">
      <w:pPr>
        <w:jc w:val="both"/>
        <w:rPr>
          <w:rFonts w:eastAsiaTheme="minorEastAsia"/>
          <w:b/>
          <w:u w:val="single"/>
          <w:lang w:eastAsia="zh-CN"/>
        </w:rPr>
      </w:pPr>
      <w:r w:rsidRPr="00446129">
        <w:rPr>
          <w:b/>
          <w:u w:val="single"/>
        </w:rPr>
        <w:t>Preliminary data</w:t>
      </w:r>
    </w:p>
    <w:p w14:paraId="254CB648" w14:textId="3A23F2E0" w:rsidR="00B40F43" w:rsidRDefault="00EA5D4A" w:rsidP="0035415C">
      <w:pPr>
        <w:tabs>
          <w:tab w:val="left" w:pos="460"/>
        </w:tabs>
        <w:jc w:val="both"/>
        <w:rPr>
          <w:u w:val="single"/>
        </w:rPr>
      </w:pPr>
      <w:r w:rsidRPr="00446129">
        <w:rPr>
          <w:u w:val="single"/>
        </w:rPr>
        <w:t xml:space="preserve">1. </w:t>
      </w:r>
      <w:r w:rsidR="006C6999" w:rsidRPr="00446129">
        <w:rPr>
          <w:u w:val="single"/>
        </w:rPr>
        <w:t>Successful generation of chimeric brains.</w:t>
      </w:r>
    </w:p>
    <w:p w14:paraId="4011AAEB" w14:textId="363D7CE4" w:rsidR="00F5594C" w:rsidRDefault="00FC53D7" w:rsidP="00FC53D7">
      <w:pPr>
        <w:tabs>
          <w:tab w:val="left" w:pos="460"/>
        </w:tabs>
        <w:jc w:val="both"/>
        <w:rPr>
          <w:iCs/>
        </w:rPr>
      </w:pPr>
      <w:r w:rsidRPr="00446129">
        <w:rPr>
          <w:iCs/>
        </w:rPr>
        <w:t xml:space="preserve">To build human-mouse chimeric brains, we dissociated and transplanted human neural progenitor cells (NPC) into neonatal </w:t>
      </w:r>
      <w:bookmarkStart w:id="42" w:name="OLE_LINK25"/>
      <w:r w:rsidRPr="00446129">
        <w:rPr>
          <w:i/>
        </w:rPr>
        <w:t>Rag1</w:t>
      </w:r>
      <w:r w:rsidRPr="00446129">
        <w:rPr>
          <w:i/>
          <w:vertAlign w:val="superscript"/>
        </w:rPr>
        <w:t>−/−</w:t>
      </w:r>
      <w:r w:rsidRPr="00446129">
        <w:rPr>
          <w:iCs/>
        </w:rPr>
        <w:t xml:space="preserve"> mice</w:t>
      </w:r>
      <w:bookmarkEnd w:id="42"/>
      <w:r w:rsidR="00B66A14">
        <w:rPr>
          <w:iCs/>
        </w:rPr>
        <w:fldChar w:fldCharType="begin"/>
      </w:r>
      <w:r w:rsidR="00B66A14">
        <w:rPr>
          <w:iCs/>
        </w:rPr>
        <w:instrText xml:space="preserve"> ADDIN EN.CITE &lt;EndNote&gt;&lt;Cite&gt;&lt;Author&gt;Ménoret&lt;/Author&gt;&lt;Year&gt;2013&lt;/Year&gt;&lt;RecNum&gt;1326&lt;/RecNum&gt;&lt;DisplayText&gt;&lt;style face="superscript"&gt;46&lt;/style&gt;&lt;/DisplayText&gt;&lt;record&gt;&lt;rec-number&gt;1326&lt;/rec-number&gt;&lt;foreign-keys&gt;&lt;key app="EN" db-id="wsawtvpd4pez5geraz8vea9qzaspsrtxzavx" timestamp="1730742455"&gt;1326&lt;/key&gt;&lt;/foreign-keys&gt;&lt;ref-type name="Journal Article"&gt;17&lt;/ref-type&gt;&lt;contributors&gt;&lt;authors&gt;&lt;author&gt;Ménoret, Séverine&lt;/author&gt;&lt;author&gt;Fontanière, Sandra&lt;/author&gt;&lt;author&gt;Jantz, Derek&lt;/author&gt;&lt;author&gt;Tesson, Laurent&lt;/author&gt;&lt;author&gt;Thinard, Reynald&lt;/author&gt;&lt;author&gt;Rémy, Séverine&lt;/author&gt;&lt;author&gt;Usal, Claire&lt;/author&gt;&lt;author&gt;Ouisse, Laure</w:instrText>
      </w:r>
      <w:r w:rsidR="00B66A14">
        <w:rPr>
          <w:rFonts w:ascii="Cambria Math" w:hAnsi="Cambria Math" w:cs="Cambria Math"/>
          <w:iCs/>
        </w:rPr>
        <w:instrText>‐</w:instrText>
      </w:r>
      <w:r w:rsidR="00B66A14">
        <w:rPr>
          <w:iCs/>
        </w:rPr>
        <w:instrText>Hélène&lt;/author&gt;&lt;author&gt;Fraichard, Alexandre&lt;/author&gt;&lt;author&gt;Anegon, Ignacio&lt;/author&gt;&lt;/authors&gt;&lt;/contributors&gt;&lt;titles&gt;&lt;title&gt;Generation of Rag1</w:instrText>
      </w:r>
      <w:r w:rsidR="00B66A14">
        <w:rPr>
          <w:rFonts w:ascii="Cambria Math" w:hAnsi="Cambria Math" w:cs="Cambria Math"/>
          <w:iCs/>
        </w:rPr>
        <w:instrText>‐</w:instrText>
      </w:r>
      <w:r w:rsidR="00B66A14">
        <w:rPr>
          <w:iCs/>
        </w:rPr>
        <w:instrText>knockout immunodeficient rats and mice using engineered meganucleases&lt;/title&gt;&lt;secondary-title&gt;The FASEB Journal&lt;/secondary-title&gt;&lt;/titles&gt;&lt;periodical&gt;&lt;full-title&gt;The FASEB Journal&lt;/full-title&gt;&lt;/periodical&gt;&lt;pages&gt;703-711&lt;/pages&gt;&lt;volume&gt;27&lt;/volume&gt;&lt;number&gt;2&lt;/number&gt;&lt;dates&gt;&lt;year&gt;2013&lt;/year&gt;&lt;/dates&gt;&lt;isbn&gt;0892-6638&lt;/isbn&gt;&lt;urls&gt;&lt;/urls&gt;&lt;/record&gt;&lt;/Cite&gt;&lt;/EndNote&gt;</w:instrText>
      </w:r>
      <w:r w:rsidR="00B66A14">
        <w:rPr>
          <w:iCs/>
        </w:rPr>
        <w:fldChar w:fldCharType="separate"/>
      </w:r>
      <w:r w:rsidR="00B66A14" w:rsidRPr="00B66A14">
        <w:rPr>
          <w:iCs/>
          <w:noProof/>
          <w:vertAlign w:val="superscript"/>
        </w:rPr>
        <w:t>46</w:t>
      </w:r>
      <w:r w:rsidR="00B66A14">
        <w:rPr>
          <w:iCs/>
        </w:rPr>
        <w:fldChar w:fldCharType="end"/>
      </w:r>
      <w:r w:rsidRPr="00446129">
        <w:rPr>
          <w:iCs/>
        </w:rPr>
        <w:t xml:space="preserve">, which lack mature T and B cells, creating an </w:t>
      </w:r>
      <w:r w:rsidRPr="00096722">
        <w:rPr>
          <w:iCs/>
        </w:rPr>
        <w:t xml:space="preserve">immunodeficient environment conducive to human cell integration </w:t>
      </w:r>
      <w:r w:rsidRPr="00096722">
        <w:t xml:space="preserve">guided by Dr. </w:t>
      </w:r>
      <w:proofErr w:type="spellStart"/>
      <w:r w:rsidRPr="00096722">
        <w:t>Ranjie</w:t>
      </w:r>
      <w:proofErr w:type="spellEnd"/>
      <w:r w:rsidRPr="00096722">
        <w:t xml:space="preserve"> Xu,</w:t>
      </w:r>
      <w:r w:rsidRPr="00FC53D7">
        <w:t xml:space="preserve"> </w:t>
      </w:r>
      <w:r w:rsidRPr="00096722">
        <w:t>an expert with a decade of experience in this model</w:t>
      </w:r>
      <w:r w:rsidRPr="00096722">
        <w:fldChar w:fldCharType="begin">
          <w:fldData xml:space="preserve">PEVuZE5vdGU+PENpdGU+PEF1dGhvcj5YdTwvQXV0aG9yPjxZZWFyPjIwMTk8L1llYXI+PFJlY051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</w:fldData>
        </w:fldChar>
      </w:r>
      <w:r w:rsidR="00B66A14">
        <w:instrText xml:space="preserve"> ADDIN EN.CITE </w:instrText>
      </w:r>
      <w:r w:rsidR="00B66A14">
        <w:fldChar w:fldCharType="begin">
          <w:fldData xml:space="preserve">PEVuZE5vdGU+PENpdGU+PEF1dGhvcj5YdTwvQXV0aG9yPjxZZWFyPjIwMTk8L1llYXI+PFJlY051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</w:fldData>
        </w:fldChar>
      </w:r>
      <w:r w:rsidR="00B66A14">
        <w:instrText xml:space="preserve"> ADDIN EN.CITE.DATA </w:instrText>
      </w:r>
      <w:r w:rsidR="00B66A14">
        <w:fldChar w:fldCharType="end"/>
      </w:r>
      <w:r w:rsidRPr="00096722">
        <w:fldChar w:fldCharType="separate"/>
      </w:r>
      <w:r w:rsidR="00B66A14" w:rsidRPr="00B66A14">
        <w:rPr>
          <w:noProof/>
          <w:vertAlign w:val="superscript"/>
        </w:rPr>
        <w:t>47,48</w:t>
      </w:r>
      <w:r w:rsidRPr="00096722">
        <w:fldChar w:fldCharType="end"/>
      </w:r>
      <w:r w:rsidRPr="00096722">
        <w:rPr>
          <w:bCs/>
        </w:rPr>
        <w:t xml:space="preserve"> (</w:t>
      </w:r>
      <w:r w:rsidRPr="00096722">
        <w:rPr>
          <w:b/>
        </w:rPr>
        <w:t>Fig. 9 A</w:t>
      </w:r>
      <w:r w:rsidRPr="00096722">
        <w:rPr>
          <w:bCs/>
        </w:rPr>
        <w:t>)</w:t>
      </w:r>
      <w:r w:rsidRPr="00096722">
        <w:rPr>
          <w:iCs/>
        </w:rPr>
        <w:t>. 4-6 months post-transplantation, human cells were successfully identified in key brain regions including cortex and striatum (</w:t>
      </w:r>
      <w:r w:rsidRPr="00096722">
        <w:rPr>
          <w:b/>
          <w:bCs/>
          <w:iCs/>
        </w:rPr>
        <w:t>Fig. 9 B</w:t>
      </w:r>
      <w:r w:rsidR="006A1C62" w:rsidRPr="00096722">
        <w:rPr>
          <w:iCs/>
        </w:rPr>
        <w:t>). Functionally</w:t>
      </w:r>
      <w:r w:rsidR="00146086" w:rsidRPr="00096722">
        <w:rPr>
          <w:iCs/>
        </w:rPr>
        <w:t>, we examined</w:t>
      </w:r>
      <w:r w:rsidR="00146086" w:rsidRPr="00146086">
        <w:rPr>
          <w:iCs/>
        </w:rPr>
        <w:t xml:space="preserve"> neuronal excitabilities, observing mature action potentials and spontaneous postsynaptic currents (</w:t>
      </w:r>
      <w:r w:rsidR="00146086" w:rsidRPr="00146086">
        <w:rPr>
          <w:b/>
          <w:bCs/>
          <w:iCs/>
        </w:rPr>
        <w:t>Fig. 9 C-G</w:t>
      </w:r>
      <w:r w:rsidR="00146086" w:rsidRPr="00146086">
        <w:rPr>
          <w:iCs/>
        </w:rPr>
        <w:t xml:space="preserve">). Data collectively indicate that human </w:t>
      </w:r>
      <w:r w:rsidR="00146086">
        <w:rPr>
          <w:iCs/>
        </w:rPr>
        <w:t>neurons</w:t>
      </w:r>
      <w:r w:rsidR="00146086" w:rsidRPr="00146086">
        <w:rPr>
          <w:iCs/>
        </w:rPr>
        <w:t xml:space="preserve"> are structurally and functionally well-developed</w:t>
      </w:r>
      <w:r w:rsidR="00146086">
        <w:rPr>
          <w:iCs/>
        </w:rPr>
        <w:t xml:space="preserve"> </w:t>
      </w:r>
      <w:r w:rsidR="001021AF">
        <w:rPr>
          <w:rFonts w:eastAsiaTheme="minorEastAsia"/>
          <w:iCs/>
          <w:lang w:eastAsia="zh-CN"/>
        </w:rPr>
        <w:t>at</w:t>
      </w:r>
      <w:r w:rsidR="001021AF">
        <w:rPr>
          <w:rFonts w:eastAsiaTheme="minorEastAsia" w:hint="eastAsia"/>
          <w:iCs/>
          <w:lang w:eastAsia="zh-CN"/>
        </w:rPr>
        <w:t xml:space="preserve"> </w:t>
      </w:r>
      <w:r w:rsidR="001021AF">
        <w:rPr>
          <w:rFonts w:eastAsiaTheme="minorEastAsia"/>
          <w:iCs/>
          <w:lang w:eastAsia="zh-CN"/>
        </w:rPr>
        <w:t xml:space="preserve">the </w:t>
      </w:r>
      <w:r w:rsidR="001021AF">
        <w:rPr>
          <w:rFonts w:eastAsiaTheme="minorEastAsia" w:hint="eastAsia"/>
          <w:iCs/>
          <w:lang w:eastAsia="zh-CN"/>
        </w:rPr>
        <w:t>neuronal and circuit level</w:t>
      </w:r>
      <w:r w:rsidR="001021AF">
        <w:rPr>
          <w:rFonts w:eastAsiaTheme="minorEastAsia"/>
          <w:iCs/>
          <w:lang w:eastAsia="zh-CN"/>
        </w:rPr>
        <w:t>s</w:t>
      </w:r>
      <w:r w:rsidR="001021AF">
        <w:rPr>
          <w:rFonts w:eastAsiaTheme="minorEastAsia" w:hint="eastAsia"/>
          <w:iCs/>
          <w:lang w:eastAsia="zh-CN"/>
        </w:rPr>
        <w:t xml:space="preserve"> </w:t>
      </w:r>
      <w:r w:rsidR="00146086">
        <w:rPr>
          <w:iCs/>
        </w:rPr>
        <w:t xml:space="preserve">in </w:t>
      </w:r>
      <w:r w:rsidR="00C96D76">
        <w:rPr>
          <w:iCs/>
        </w:rPr>
        <w:t xml:space="preserve">the </w:t>
      </w:r>
      <w:r w:rsidR="00146086">
        <w:rPr>
          <w:iCs/>
        </w:rPr>
        <w:t xml:space="preserve">mouse brain. </w:t>
      </w:r>
      <w:r w:rsidR="00F5594C" w:rsidRPr="00446129">
        <w:rPr>
          <w:iCs/>
        </w:rPr>
        <w:t xml:space="preserve">This </w:t>
      </w:r>
      <w:r w:rsidR="00985FA6" w:rsidRPr="00446129">
        <w:rPr>
          <w:iCs/>
        </w:rPr>
        <w:t>model</w:t>
      </w:r>
      <w:r w:rsidR="00BC184C" w:rsidRPr="00446129">
        <w:rPr>
          <w:iCs/>
        </w:rPr>
        <w:t xml:space="preserve"> offers a unique opportunity</w:t>
      </w:r>
      <w:r w:rsidR="00760360" w:rsidRPr="00446129">
        <w:rPr>
          <w:iCs/>
        </w:rPr>
        <w:t xml:space="preserve"> </w:t>
      </w:r>
      <w:r w:rsidR="00F5594C" w:rsidRPr="00446129">
        <w:rPr>
          <w:iCs/>
        </w:rPr>
        <w:t xml:space="preserve">for analyzing </w:t>
      </w:r>
      <w:r w:rsidR="00FA37FE" w:rsidRPr="00446129">
        <w:rPr>
          <w:rFonts w:eastAsiaTheme="minorEastAsia"/>
          <w:iCs/>
          <w:lang w:eastAsia="zh-CN"/>
        </w:rPr>
        <w:t xml:space="preserve">human-derived neuron-involved </w:t>
      </w:r>
      <w:r w:rsidR="00804AAC" w:rsidRPr="00446129">
        <w:rPr>
          <w:iCs/>
        </w:rPr>
        <w:t>circuit reconstruction</w:t>
      </w:r>
      <w:r w:rsidR="00FA37FE" w:rsidRPr="00446129">
        <w:rPr>
          <w:rFonts w:eastAsiaTheme="minorEastAsia"/>
          <w:iCs/>
          <w:lang w:eastAsia="zh-CN"/>
        </w:rPr>
        <w:t xml:space="preserve"> in a physiological environment</w:t>
      </w:r>
      <w:r w:rsidR="00F5594C" w:rsidRPr="00446129">
        <w:rPr>
          <w:iCs/>
        </w:rPr>
        <w:t>.</w:t>
      </w:r>
    </w:p>
    <w:p w14:paraId="64BC0907" w14:textId="71B15604" w:rsidR="0024666D" w:rsidRDefault="0024666D" w:rsidP="0035415C">
      <w:pPr>
        <w:pStyle w:val="ListParagraph"/>
        <w:tabs>
          <w:tab w:val="left" w:pos="460"/>
        </w:tabs>
        <w:ind w:left="0" w:right="0"/>
        <w:rPr>
          <w:rFonts w:ascii="Arial" w:hAnsi="Arial" w:cs="Arial"/>
          <w:iCs/>
          <w:u w:val="single"/>
        </w:rPr>
      </w:pPr>
      <w:r>
        <w:rPr>
          <w:rFonts w:ascii="Arial" w:hAnsi="Arial" w:cs="Arial"/>
          <w:iCs/>
        </w:rPr>
        <w:t xml:space="preserve">2. </w:t>
      </w:r>
      <w:r w:rsidRPr="0024666D">
        <w:rPr>
          <w:rFonts w:ascii="Arial" w:hAnsi="Arial" w:cs="Arial"/>
          <w:iCs/>
          <w:u w:val="single"/>
        </w:rPr>
        <w:t>Mice implanted with</w:t>
      </w:r>
      <w:r w:rsidR="00560391">
        <w:rPr>
          <w:rFonts w:ascii="Arial" w:eastAsiaTheme="minorEastAsia" w:hAnsi="Arial" w:cs="Arial" w:hint="eastAsia"/>
          <w:iCs/>
          <w:u w:val="single"/>
          <w:lang w:eastAsia="zh-CN"/>
        </w:rPr>
        <w:t xml:space="preserve"> HET</w:t>
      </w:r>
      <w:r w:rsidRPr="0024666D">
        <w:rPr>
          <w:rFonts w:ascii="Arial" w:hAnsi="Arial" w:cs="Arial"/>
          <w:iCs/>
          <w:u w:val="single"/>
        </w:rPr>
        <w:t xml:space="preserve"> </w:t>
      </w:r>
      <w:r w:rsidRPr="0024666D">
        <w:rPr>
          <w:rFonts w:ascii="Arial" w:hAnsi="Arial" w:cs="Arial"/>
          <w:i/>
          <w:u w:val="single"/>
        </w:rPr>
        <w:t>SCN2A-L1342P</w:t>
      </w:r>
      <w:r w:rsidRPr="0024666D">
        <w:rPr>
          <w:rFonts w:ascii="Arial" w:hAnsi="Arial" w:cs="Arial"/>
          <w:iCs/>
          <w:u w:val="single"/>
        </w:rPr>
        <w:t xml:space="preserve"> NPCs </w:t>
      </w:r>
      <w:r w:rsidR="00C96D76">
        <w:rPr>
          <w:rFonts w:ascii="Arial" w:hAnsi="Arial" w:cs="Arial"/>
          <w:iCs/>
          <w:u w:val="single"/>
        </w:rPr>
        <w:t>tended towards</w:t>
      </w:r>
      <w:r w:rsidRPr="0024666D">
        <w:rPr>
          <w:rFonts w:ascii="Arial" w:hAnsi="Arial" w:cs="Arial"/>
          <w:iCs/>
          <w:u w:val="single"/>
        </w:rPr>
        <w:t xml:space="preserve"> increased self-grooming behavior.</w:t>
      </w:r>
    </w:p>
    <w:p w14:paraId="2E11E942" w14:textId="6029BB92" w:rsidR="00362BF1" w:rsidRPr="00446129" w:rsidRDefault="00907B7B" w:rsidP="0035415C">
      <w:pPr>
        <w:pStyle w:val="ListParagraph"/>
        <w:tabs>
          <w:tab w:val="left" w:pos="460"/>
        </w:tabs>
        <w:ind w:left="0" w:right="0"/>
        <w:rPr>
          <w:rFonts w:ascii="Arial" w:eastAsiaTheme="minorEastAsia" w:hAnsi="Arial" w:cs="Arial"/>
          <w:iCs/>
          <w:lang w:eastAsia="zh-CN"/>
        </w:rPr>
      </w:pPr>
      <w:r w:rsidRPr="00362BF1">
        <w:rPr>
          <w:rFonts w:ascii="Arial" w:hAnsi="Arial" w:cs="Arial"/>
          <w:iCs/>
        </w:rPr>
        <w:t xml:space="preserve">To investigate the behavioral effects of the </w:t>
      </w:r>
      <w:r w:rsidRPr="00C96D76">
        <w:rPr>
          <w:rFonts w:ascii="Arial" w:hAnsi="Arial" w:cs="Arial"/>
          <w:i/>
        </w:rPr>
        <w:t>SCN2A</w:t>
      </w:r>
      <w:r w:rsidRPr="00362BF1">
        <w:rPr>
          <w:rFonts w:ascii="Arial" w:hAnsi="Arial" w:cs="Arial"/>
          <w:iCs/>
        </w:rPr>
        <w:t xml:space="preserve"> mutation, we recorded the activities of chimeric mice over three days using the Laboratory Animal Behavior Observation Registration and Analysis System (LABORAS)</w:t>
      </w:r>
      <w:r>
        <w:rPr>
          <w:rFonts w:ascii="Arial" w:hAnsi="Arial" w:cs="Arial"/>
          <w:iCs/>
        </w:rPr>
        <w:fldChar w:fldCharType="begin"/>
      </w:r>
      <w:r w:rsidR="00B66A14">
        <w:rPr>
          <w:rFonts w:ascii="Arial" w:hAnsi="Arial" w:cs="Arial"/>
          <w:iCs/>
        </w:rPr>
        <w:instrText xml:space="preserve"> ADDIN EN.CITE &lt;EndNote&gt;&lt;Cite&gt;&lt;Author&gt;Kordás&lt;/Author&gt;&lt;Year&gt;2020&lt;/Year&gt;&lt;RecNum&gt;1321&lt;/RecNum&gt;&lt;DisplayText&gt;&lt;style face="superscript"&gt;49&lt;/style&gt;&lt;/DisplayText&gt;&lt;record&gt;&lt;rec-number&gt;1321&lt;/rec-number&gt;&lt;foreign-keys&gt;&lt;key app="EN" db-id="wsawtvpd4pez5geraz8vea9qzaspsrtxzavx" timestamp="1730578775"&gt;1321&lt;/key&gt;&lt;/foreign-keys&gt;&lt;ref-type name="Journal Article"&gt;17&lt;/ref-type&gt;&lt;contributors&gt;&lt;authors&gt;&lt;author&gt;Kordás, Krisztina&lt;/author&gt;&lt;author&gt;Kis-Varga, Ágnes&lt;/author&gt;&lt;author&gt;Varga, Anita&lt;/author&gt;&lt;author&gt;Eldering, Herman&lt;/author&gt;&lt;author&gt;Bulthuis, Ronald&lt;/author&gt;&lt;author&gt;Lendvai, Balázs&lt;/author&gt;&lt;author&gt;Lévay, György&lt;/author&gt;&lt;author&gt;Román, Viktor&lt;/author&gt;&lt;/authors&gt;&lt;/contributors&gt;&lt;titles&gt;&lt;title&gt;Measuring sociability of mice using a novel three-chamber apparatus and algorithm of the LABORAS™ system&lt;/title&gt;&lt;secondary-title&gt;Journal of Neuroscience Methods&lt;/secondary-title&gt;&lt;/titles&gt;&lt;periodical&gt;&lt;full-title&gt;Journal of Neuroscience Methods&lt;/full-title&gt;&lt;/periodical&gt;&lt;pages&gt;108841&lt;/pages&gt;&lt;volume&gt;343&lt;/volume&gt;&lt;dates&gt;&lt;year&gt;2020&lt;/year&gt;&lt;/dates&gt;&lt;isbn&gt;0165-0270&lt;/isbn&gt;&lt;urls&gt;&lt;/urls&gt;&lt;/record&gt;&lt;/Cite&gt;&lt;/EndNote&gt;</w:instrText>
      </w:r>
      <w:r>
        <w:rPr>
          <w:rFonts w:ascii="Arial" w:hAnsi="Arial" w:cs="Arial"/>
          <w:iCs/>
        </w:rPr>
        <w:fldChar w:fldCharType="separate"/>
      </w:r>
      <w:r w:rsidR="00B66A14" w:rsidRPr="00B66A14">
        <w:rPr>
          <w:rFonts w:ascii="Arial" w:hAnsi="Arial" w:cs="Arial"/>
          <w:iCs/>
          <w:noProof/>
          <w:vertAlign w:val="superscript"/>
        </w:rPr>
        <w:t>49</w:t>
      </w:r>
      <w:r>
        <w:rPr>
          <w:rFonts w:ascii="Arial" w:hAnsi="Arial" w:cs="Arial"/>
          <w:iCs/>
        </w:rPr>
        <w:fldChar w:fldCharType="end"/>
      </w:r>
      <w:r w:rsidRPr="00362BF1">
        <w:rPr>
          <w:rFonts w:ascii="Arial" w:hAnsi="Arial" w:cs="Arial"/>
          <w:iCs/>
        </w:rPr>
        <w:t xml:space="preserve">. This system allowed us to assess </w:t>
      </w:r>
      <w:r w:rsidR="009E582F" w:rsidRPr="00446129">
        <w:rPr>
          <w:b/>
          <w:bCs/>
          <w:noProof/>
          <w:highlight w:val="yellow"/>
        </w:rPr>
        <w:lastRenderedPageBreak/>
        <mc:AlternateContent>
          <mc:Choice Requires="wps">
            <w:drawing>
              <wp:anchor distT="45720" distB="45720" distL="114300" distR="114300" simplePos="0" relativeHeight="251692032" behindDoc="1" locked="0" layoutInCell="1" allowOverlap="1" wp14:anchorId="62E4D11A" wp14:editId="6EED83E5">
                <wp:simplePos x="0" y="0"/>
                <wp:positionH relativeFrom="margin">
                  <wp:posOffset>4146076</wp:posOffset>
                </wp:positionH>
                <wp:positionV relativeFrom="margin">
                  <wp:posOffset>-23315</wp:posOffset>
                </wp:positionV>
                <wp:extent cx="2743200" cy="2124075"/>
                <wp:effectExtent l="0" t="0" r="19050" b="28575"/>
                <wp:wrapTight wrapText="bothSides">
                  <wp:wrapPolygon edited="0">
                    <wp:start x="0" y="0"/>
                    <wp:lineTo x="0" y="21697"/>
                    <wp:lineTo x="21600" y="21697"/>
                    <wp:lineTo x="21600" y="0"/>
                    <wp:lineTo x="0" y="0"/>
                  </wp:wrapPolygon>
                </wp:wrapTight>
                <wp:docPr id="21119939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124075"/>
                        </a:xfrm>
                        <a:prstGeom prst="rect">
                          <a:avLst/>
                        </a:prstGeom>
                        <a:solidFill>
                          <a:srgbClr val="FFFFFF"/>
                        </a:solidFill>
                        <a:ln w="9525">
                          <a:solidFill>
                            <a:srgbClr val="000000"/>
                          </a:solidFill>
                          <a:miter lim="800000"/>
                          <a:headEnd/>
                          <a:tailEnd/>
                        </a:ln>
                      </wps:spPr>
                      <wps:txbx>
                        <w:txbxContent>
                          <w:p w14:paraId="0D2B9071" w14:textId="09922FC9" w:rsidR="00DC36B5" w:rsidRPr="003D690F" w:rsidRDefault="00BF6324" w:rsidP="003D690F">
                            <w:pPr>
                              <w:pStyle w:val="NormalWeb"/>
                              <w:jc w:val="both"/>
                              <w:rPr>
                                <w:rFonts w:ascii="Arial" w:hAnsi="Arial" w:cs="Arial"/>
                                <w:b/>
                                <w:bCs/>
                                <w:sz w:val="18"/>
                                <w:szCs w:val="18"/>
                              </w:rPr>
                            </w:pPr>
                            <w:r>
                              <w:rPr>
                                <w:noProof/>
                              </w:rPr>
                              <w:drawing>
                                <wp:inline distT="0" distB="0" distL="0" distR="0" wp14:anchorId="0C7FAA21" wp14:editId="1B92CDDE">
                                  <wp:extent cx="2647950" cy="703065"/>
                                  <wp:effectExtent l="0" t="0" r="0" b="1905"/>
                                  <wp:docPr id="1153877021" name="Picture 14"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38784" name="Picture 14" descr="A comparison of a graph&#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3044" cy="707073"/>
                                          </a:xfrm>
                                          <a:prstGeom prst="rect">
                                            <a:avLst/>
                                          </a:prstGeom>
                                          <a:noFill/>
                                          <a:ln>
                                            <a:noFill/>
                                          </a:ln>
                                        </pic:spPr>
                                      </pic:pic>
                                    </a:graphicData>
                                  </a:graphic>
                                </wp:inline>
                              </w:drawing>
                            </w:r>
                            <w:r w:rsidR="00DC36B5" w:rsidRPr="0084594E">
                              <w:rPr>
                                <w:rFonts w:ascii="Arial" w:hAnsi="Arial" w:cs="Arial"/>
                                <w:b/>
                                <w:bCs/>
                                <w:sz w:val="18"/>
                                <w:szCs w:val="18"/>
                              </w:rPr>
                              <w:t xml:space="preserve"> </w:t>
                            </w:r>
                            <w:r w:rsidR="003D690F" w:rsidRPr="003D690F">
                              <w:rPr>
                                <w:rFonts w:ascii="Arial" w:hAnsi="Arial" w:cs="Arial"/>
                                <w:b/>
                                <w:bCs/>
                                <w:sz w:val="18"/>
                                <w:szCs w:val="18"/>
                              </w:rPr>
                              <w:t xml:space="preserve">Fig. 10. Mice implanted with </w:t>
                            </w:r>
                            <w:r w:rsidR="003D690F" w:rsidRPr="003D690F">
                              <w:rPr>
                                <w:rFonts w:ascii="Arial" w:hAnsi="Arial" w:cs="Arial"/>
                                <w:b/>
                                <w:bCs/>
                                <w:i/>
                                <w:iCs/>
                                <w:sz w:val="18"/>
                                <w:szCs w:val="18"/>
                              </w:rPr>
                              <w:t>SCN2A-L1342P</w:t>
                            </w:r>
                            <w:r w:rsidR="003D690F">
                              <w:rPr>
                                <w:rFonts w:ascii="Arial" w:hAnsi="Arial" w:cs="Arial"/>
                                <w:b/>
                                <w:bCs/>
                                <w:i/>
                                <w:iCs/>
                                <w:sz w:val="18"/>
                                <w:szCs w:val="18"/>
                              </w:rPr>
                              <w:t xml:space="preserve"> </w:t>
                            </w:r>
                            <w:r w:rsidR="003D690F" w:rsidRPr="003D690F">
                              <w:rPr>
                                <w:rFonts w:ascii="Arial" w:hAnsi="Arial" w:cs="Arial"/>
                                <w:b/>
                                <w:bCs/>
                                <w:sz w:val="18"/>
                                <w:szCs w:val="18"/>
                              </w:rPr>
                              <w:t>NPCs exhibited a tendency for increased self-grooming behavior while maintaining normal locomotion.</w:t>
                            </w:r>
                            <w:r w:rsidR="003D690F">
                              <w:rPr>
                                <w:rFonts w:ascii="Arial" w:hAnsi="Arial" w:cs="Arial"/>
                                <w:b/>
                                <w:bCs/>
                                <w:sz w:val="18"/>
                                <w:szCs w:val="18"/>
                              </w:rPr>
                              <w:t xml:space="preserve"> </w:t>
                            </w:r>
                            <w:r w:rsidR="003D690F" w:rsidRPr="003D690F">
                              <w:rPr>
                                <w:rFonts w:ascii="Arial" w:hAnsi="Arial" w:cs="Arial"/>
                                <w:b/>
                                <w:bCs/>
                                <w:sz w:val="18"/>
                                <w:szCs w:val="18"/>
                              </w:rPr>
                              <w:t xml:space="preserve">A: </w:t>
                            </w:r>
                            <w:r w:rsidR="003D690F" w:rsidRPr="003D690F">
                              <w:rPr>
                                <w:rFonts w:ascii="Arial" w:hAnsi="Arial" w:cs="Arial"/>
                                <w:sz w:val="18"/>
                                <w:szCs w:val="18"/>
                              </w:rPr>
                              <w:t xml:space="preserve">Schematic of behavior recording in chimeric mice using LABORAS over 3 days. </w:t>
                            </w:r>
                            <w:r w:rsidR="003D690F" w:rsidRPr="00146086">
                              <w:rPr>
                                <w:rFonts w:ascii="Arial" w:hAnsi="Arial" w:cs="Arial"/>
                                <w:b/>
                                <w:bCs/>
                                <w:sz w:val="18"/>
                                <w:szCs w:val="18"/>
                              </w:rPr>
                              <w:t>B</w:t>
                            </w:r>
                            <w:r w:rsidR="003D690F" w:rsidRPr="003D690F">
                              <w:rPr>
                                <w:rFonts w:ascii="Arial" w:hAnsi="Arial" w:cs="Arial"/>
                                <w:sz w:val="18"/>
                                <w:szCs w:val="18"/>
                              </w:rPr>
                              <w:t xml:space="preserve">: No significant changes in locomotion observed. </w:t>
                            </w:r>
                            <w:r w:rsidR="003D690F" w:rsidRPr="00146086">
                              <w:rPr>
                                <w:rFonts w:ascii="Arial" w:hAnsi="Arial" w:cs="Arial"/>
                                <w:b/>
                                <w:bCs/>
                                <w:sz w:val="18"/>
                                <w:szCs w:val="18"/>
                              </w:rPr>
                              <w:t>C</w:t>
                            </w:r>
                            <w:r w:rsidR="003D690F" w:rsidRPr="003D690F">
                              <w:rPr>
                                <w:rFonts w:ascii="Arial" w:hAnsi="Arial" w:cs="Arial"/>
                                <w:sz w:val="18"/>
                                <w:szCs w:val="18"/>
                              </w:rPr>
                              <w:t xml:space="preserve">: Average speed remained unchanged. </w:t>
                            </w:r>
                            <w:r w:rsidR="003D690F" w:rsidRPr="00146086">
                              <w:rPr>
                                <w:rFonts w:ascii="Arial" w:hAnsi="Arial" w:cs="Arial"/>
                                <w:b/>
                                <w:bCs/>
                                <w:sz w:val="18"/>
                                <w:szCs w:val="18"/>
                              </w:rPr>
                              <w:t>D</w:t>
                            </w:r>
                            <w:r w:rsidR="003D690F" w:rsidRPr="003D690F">
                              <w:rPr>
                                <w:rFonts w:ascii="Arial" w:hAnsi="Arial" w:cs="Arial"/>
                                <w:sz w:val="18"/>
                                <w:szCs w:val="18"/>
                              </w:rPr>
                              <w:t xml:space="preserve">: Increased self-grooming behavior was noted in the </w:t>
                            </w:r>
                            <w:r w:rsidR="003D690F" w:rsidRPr="00146086">
                              <w:rPr>
                                <w:rFonts w:ascii="Arial" w:hAnsi="Arial" w:cs="Arial"/>
                                <w:i/>
                                <w:iCs/>
                                <w:sz w:val="18"/>
                                <w:szCs w:val="18"/>
                              </w:rPr>
                              <w:t>L1342P</w:t>
                            </w:r>
                            <w:r w:rsidR="003D690F" w:rsidRPr="003D690F">
                              <w:rPr>
                                <w:rFonts w:ascii="Arial" w:hAnsi="Arial" w:cs="Arial"/>
                                <w:sz w:val="18"/>
                                <w:szCs w:val="18"/>
                              </w:rPr>
                              <w:t xml:space="preserve"> group (n=3 WT, n=5 </w:t>
                            </w:r>
                            <w:r w:rsidR="003D690F" w:rsidRPr="00146086">
                              <w:rPr>
                                <w:rFonts w:ascii="Arial" w:hAnsi="Arial" w:cs="Arial"/>
                                <w:i/>
                                <w:iCs/>
                                <w:sz w:val="18"/>
                                <w:szCs w:val="18"/>
                              </w:rPr>
                              <w:t>L1342P</w:t>
                            </w:r>
                            <w:r w:rsidR="003D690F" w:rsidRPr="003D690F">
                              <w:rPr>
                                <w:rFonts w:ascii="Arial" w:hAnsi="Arial" w:cs="Arial"/>
                                <w:sz w:val="18"/>
                                <w:szCs w:val="18"/>
                              </w:rPr>
                              <w:t xml:space="preserve"> mutant</w:t>
                            </w:r>
                            <w:r w:rsidR="00146086">
                              <w:rPr>
                                <w:rFonts w:ascii="Arial" w:hAnsi="Arial" w:cs="Arial"/>
                                <w:sz w:val="18"/>
                                <w:szCs w:val="18"/>
                              </w:rPr>
                              <w:t xml:space="preserve">, </w:t>
                            </w:r>
                            <w:r w:rsidR="003D690F" w:rsidRPr="003D690F">
                              <w:rPr>
                                <w:rFonts w:ascii="Arial" w:hAnsi="Arial" w:cs="Arial"/>
                                <w:sz w:val="18"/>
                                <w:szCs w:val="18"/>
                              </w:rPr>
                              <w:t>T-test</w:t>
                            </w:r>
                            <w:r w:rsidR="00146086">
                              <w:rPr>
                                <w:rFonts w:ascii="Arial" w:hAnsi="Arial" w:cs="Arial"/>
                                <w:sz w:val="18"/>
                                <w:szCs w:val="18"/>
                              </w:rPr>
                              <w:t>)</w:t>
                            </w:r>
                            <w:r w:rsidR="003D690F" w:rsidRPr="003D690F">
                              <w:rPr>
                                <w:rFonts w:ascii="Arial" w:hAnsi="Arial" w:cs="Arial"/>
                                <w:sz w:val="18"/>
                                <w:szCs w:val="18"/>
                              </w:rPr>
                              <w:t xml:space="preserve"> (</w:t>
                            </w:r>
                            <w:r w:rsidR="00AE278D" w:rsidRPr="00AE278D">
                              <w:rPr>
                                <w:rFonts w:ascii="Arial" w:hAnsi="Arial" w:cs="Arial"/>
                                <w:b/>
                                <w:bCs/>
                                <w:sz w:val="18"/>
                                <w:szCs w:val="18"/>
                              </w:rPr>
                              <w:t xml:space="preserve">New </w:t>
                            </w:r>
                            <w:r w:rsidR="003D690F" w:rsidRPr="00AE278D">
                              <w:rPr>
                                <w:rFonts w:ascii="Arial" w:hAnsi="Arial" w:cs="Arial"/>
                                <w:b/>
                                <w:bCs/>
                                <w:sz w:val="18"/>
                                <w:szCs w:val="18"/>
                              </w:rPr>
                              <w:t>preliminary data</w:t>
                            </w:r>
                            <w:r w:rsidR="003D690F" w:rsidRPr="003D690F">
                              <w:rPr>
                                <w:rFonts w:ascii="Arial" w:hAnsi="Arial" w:cs="Arial"/>
                                <w:sz w:val="18"/>
                                <w:szCs w:val="18"/>
                              </w:rPr>
                              <w:t>).</w:t>
                            </w:r>
                          </w:p>
                          <w:p w14:paraId="5B50FC0B" w14:textId="77777777" w:rsidR="00DC36B5" w:rsidRPr="00793508" w:rsidRDefault="00DC36B5" w:rsidP="00DC36B5">
                            <w:pPr>
                              <w:pStyle w:val="NormalWeb"/>
                              <w:jc w:val="both"/>
                              <w:rPr>
                                <w:rFonts w:ascii="Arial" w:hAnsi="Arial" w:cs="Arial"/>
                                <w:b/>
                                <w:bCs/>
                                <w:sz w:val="18"/>
                                <w:szCs w:val="18"/>
                              </w:rPr>
                            </w:pPr>
                            <w:r>
                              <w:rPr>
                                <w:rFonts w:ascii="Arial" w:hAnsi="Arial" w:cs="Arial"/>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4D11A" id="_x0000_s1035" type="#_x0000_t202" style="position:absolute;left:0;text-align:left;margin-left:326.45pt;margin-top:-1.85pt;width:3in;height:167.25pt;z-index:-251624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">
                <v:textbox>
                  <w:txbxContent>
                    <w:p w14:paraId="0D2B9071" w14:textId="09922FC9" w:rsidR="00DC36B5" w:rsidRPr="003D690F" w:rsidRDefault="00BF6324" w:rsidP="003D690F">
                      <w:pPr>
                        <w:pStyle w:val="NormalWeb"/>
                        <w:jc w:val="both"/>
                        <w:rPr>
                          <w:rFonts w:ascii="Arial" w:hAnsi="Arial" w:cs="Arial"/>
                          <w:b/>
                          <w:bCs/>
                          <w:sz w:val="18"/>
                          <w:szCs w:val="18"/>
                        </w:rPr>
                      </w:pPr>
                      <w:r>
                        <w:rPr>
                          <w:noProof/>
                        </w:rPr>
                        <w:drawing>
                          <wp:inline distT="0" distB="0" distL="0" distR="0" wp14:anchorId="0C7FAA21" wp14:editId="1B92CDDE">
                            <wp:extent cx="2647950" cy="703065"/>
                            <wp:effectExtent l="0" t="0" r="0" b="1905"/>
                            <wp:docPr id="1153877021" name="Picture 14"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38784" name="Picture 14" descr="A comparison of a graph&#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63044" cy="707073"/>
                                    </a:xfrm>
                                    <a:prstGeom prst="rect">
                                      <a:avLst/>
                                    </a:prstGeom>
                                    <a:noFill/>
                                    <a:ln>
                                      <a:noFill/>
                                    </a:ln>
                                  </pic:spPr>
                                </pic:pic>
                              </a:graphicData>
                            </a:graphic>
                          </wp:inline>
                        </w:drawing>
                      </w:r>
                      <w:r w:rsidR="00DC36B5" w:rsidRPr="0084594E">
                        <w:rPr>
                          <w:rFonts w:ascii="Arial" w:hAnsi="Arial" w:cs="Arial"/>
                          <w:b/>
                          <w:bCs/>
                          <w:sz w:val="18"/>
                          <w:szCs w:val="18"/>
                        </w:rPr>
                        <w:t xml:space="preserve"> </w:t>
                      </w:r>
                      <w:r w:rsidR="003D690F" w:rsidRPr="003D690F">
                        <w:rPr>
                          <w:rFonts w:ascii="Arial" w:hAnsi="Arial" w:cs="Arial"/>
                          <w:b/>
                          <w:bCs/>
                          <w:sz w:val="18"/>
                          <w:szCs w:val="18"/>
                        </w:rPr>
                        <w:t xml:space="preserve">Fig. 10. Mice implanted with </w:t>
                      </w:r>
                      <w:r w:rsidR="003D690F" w:rsidRPr="003D690F">
                        <w:rPr>
                          <w:rFonts w:ascii="Arial" w:hAnsi="Arial" w:cs="Arial"/>
                          <w:b/>
                          <w:bCs/>
                          <w:i/>
                          <w:iCs/>
                          <w:sz w:val="18"/>
                          <w:szCs w:val="18"/>
                        </w:rPr>
                        <w:t>SCN2A-L1342P</w:t>
                      </w:r>
                      <w:r w:rsidR="003D690F">
                        <w:rPr>
                          <w:rFonts w:ascii="Arial" w:hAnsi="Arial" w:cs="Arial"/>
                          <w:b/>
                          <w:bCs/>
                          <w:i/>
                          <w:iCs/>
                          <w:sz w:val="18"/>
                          <w:szCs w:val="18"/>
                        </w:rPr>
                        <w:t xml:space="preserve"> </w:t>
                      </w:r>
                      <w:r w:rsidR="003D690F" w:rsidRPr="003D690F">
                        <w:rPr>
                          <w:rFonts w:ascii="Arial" w:hAnsi="Arial" w:cs="Arial"/>
                          <w:b/>
                          <w:bCs/>
                          <w:sz w:val="18"/>
                          <w:szCs w:val="18"/>
                        </w:rPr>
                        <w:t>NPCs exhibited a tendency for increased self-grooming behavior while maintaining normal locomotion.</w:t>
                      </w:r>
                      <w:r w:rsidR="003D690F">
                        <w:rPr>
                          <w:rFonts w:ascii="Arial" w:hAnsi="Arial" w:cs="Arial"/>
                          <w:b/>
                          <w:bCs/>
                          <w:sz w:val="18"/>
                          <w:szCs w:val="18"/>
                        </w:rPr>
                        <w:t xml:space="preserve"> </w:t>
                      </w:r>
                      <w:r w:rsidR="003D690F" w:rsidRPr="003D690F">
                        <w:rPr>
                          <w:rFonts w:ascii="Arial" w:hAnsi="Arial" w:cs="Arial"/>
                          <w:b/>
                          <w:bCs/>
                          <w:sz w:val="18"/>
                          <w:szCs w:val="18"/>
                        </w:rPr>
                        <w:t xml:space="preserve">A: </w:t>
                      </w:r>
                      <w:r w:rsidR="003D690F" w:rsidRPr="003D690F">
                        <w:rPr>
                          <w:rFonts w:ascii="Arial" w:hAnsi="Arial" w:cs="Arial"/>
                          <w:sz w:val="18"/>
                          <w:szCs w:val="18"/>
                        </w:rPr>
                        <w:t xml:space="preserve">Schematic of behavior recording in chimeric mice using LABORAS over 3 days. </w:t>
                      </w:r>
                      <w:r w:rsidR="003D690F" w:rsidRPr="00146086">
                        <w:rPr>
                          <w:rFonts w:ascii="Arial" w:hAnsi="Arial" w:cs="Arial"/>
                          <w:b/>
                          <w:bCs/>
                          <w:sz w:val="18"/>
                          <w:szCs w:val="18"/>
                        </w:rPr>
                        <w:t>B</w:t>
                      </w:r>
                      <w:r w:rsidR="003D690F" w:rsidRPr="003D690F">
                        <w:rPr>
                          <w:rFonts w:ascii="Arial" w:hAnsi="Arial" w:cs="Arial"/>
                          <w:sz w:val="18"/>
                          <w:szCs w:val="18"/>
                        </w:rPr>
                        <w:t xml:space="preserve">: No significant changes in locomotion observed. </w:t>
                      </w:r>
                      <w:r w:rsidR="003D690F" w:rsidRPr="00146086">
                        <w:rPr>
                          <w:rFonts w:ascii="Arial" w:hAnsi="Arial" w:cs="Arial"/>
                          <w:b/>
                          <w:bCs/>
                          <w:sz w:val="18"/>
                          <w:szCs w:val="18"/>
                        </w:rPr>
                        <w:t>C</w:t>
                      </w:r>
                      <w:r w:rsidR="003D690F" w:rsidRPr="003D690F">
                        <w:rPr>
                          <w:rFonts w:ascii="Arial" w:hAnsi="Arial" w:cs="Arial"/>
                          <w:sz w:val="18"/>
                          <w:szCs w:val="18"/>
                        </w:rPr>
                        <w:t xml:space="preserve">: Average speed remained unchanged. </w:t>
                      </w:r>
                      <w:r w:rsidR="003D690F" w:rsidRPr="00146086">
                        <w:rPr>
                          <w:rFonts w:ascii="Arial" w:hAnsi="Arial" w:cs="Arial"/>
                          <w:b/>
                          <w:bCs/>
                          <w:sz w:val="18"/>
                          <w:szCs w:val="18"/>
                        </w:rPr>
                        <w:t>D</w:t>
                      </w:r>
                      <w:r w:rsidR="003D690F" w:rsidRPr="003D690F">
                        <w:rPr>
                          <w:rFonts w:ascii="Arial" w:hAnsi="Arial" w:cs="Arial"/>
                          <w:sz w:val="18"/>
                          <w:szCs w:val="18"/>
                        </w:rPr>
                        <w:t xml:space="preserve">: Increased self-grooming behavior was noted in the </w:t>
                      </w:r>
                      <w:r w:rsidR="003D690F" w:rsidRPr="00146086">
                        <w:rPr>
                          <w:rFonts w:ascii="Arial" w:hAnsi="Arial" w:cs="Arial"/>
                          <w:i/>
                          <w:iCs/>
                          <w:sz w:val="18"/>
                          <w:szCs w:val="18"/>
                        </w:rPr>
                        <w:t>L1342P</w:t>
                      </w:r>
                      <w:r w:rsidR="003D690F" w:rsidRPr="003D690F">
                        <w:rPr>
                          <w:rFonts w:ascii="Arial" w:hAnsi="Arial" w:cs="Arial"/>
                          <w:sz w:val="18"/>
                          <w:szCs w:val="18"/>
                        </w:rPr>
                        <w:t xml:space="preserve"> group (n=3 WT, n=5 </w:t>
                      </w:r>
                      <w:r w:rsidR="003D690F" w:rsidRPr="00146086">
                        <w:rPr>
                          <w:rFonts w:ascii="Arial" w:hAnsi="Arial" w:cs="Arial"/>
                          <w:i/>
                          <w:iCs/>
                          <w:sz w:val="18"/>
                          <w:szCs w:val="18"/>
                        </w:rPr>
                        <w:t>L1342P</w:t>
                      </w:r>
                      <w:r w:rsidR="003D690F" w:rsidRPr="003D690F">
                        <w:rPr>
                          <w:rFonts w:ascii="Arial" w:hAnsi="Arial" w:cs="Arial"/>
                          <w:sz w:val="18"/>
                          <w:szCs w:val="18"/>
                        </w:rPr>
                        <w:t xml:space="preserve"> mutant</w:t>
                      </w:r>
                      <w:r w:rsidR="00146086">
                        <w:rPr>
                          <w:rFonts w:ascii="Arial" w:hAnsi="Arial" w:cs="Arial"/>
                          <w:sz w:val="18"/>
                          <w:szCs w:val="18"/>
                        </w:rPr>
                        <w:t xml:space="preserve">, </w:t>
                      </w:r>
                      <w:r w:rsidR="003D690F" w:rsidRPr="003D690F">
                        <w:rPr>
                          <w:rFonts w:ascii="Arial" w:hAnsi="Arial" w:cs="Arial"/>
                          <w:sz w:val="18"/>
                          <w:szCs w:val="18"/>
                        </w:rPr>
                        <w:t>T-test</w:t>
                      </w:r>
                      <w:r w:rsidR="00146086">
                        <w:rPr>
                          <w:rFonts w:ascii="Arial" w:hAnsi="Arial" w:cs="Arial"/>
                          <w:sz w:val="18"/>
                          <w:szCs w:val="18"/>
                        </w:rPr>
                        <w:t>)</w:t>
                      </w:r>
                      <w:r w:rsidR="003D690F" w:rsidRPr="003D690F">
                        <w:rPr>
                          <w:rFonts w:ascii="Arial" w:hAnsi="Arial" w:cs="Arial"/>
                          <w:sz w:val="18"/>
                          <w:szCs w:val="18"/>
                        </w:rPr>
                        <w:t xml:space="preserve"> (</w:t>
                      </w:r>
                      <w:r w:rsidR="00AE278D" w:rsidRPr="00AE278D">
                        <w:rPr>
                          <w:rFonts w:ascii="Arial" w:hAnsi="Arial" w:cs="Arial"/>
                          <w:b/>
                          <w:bCs/>
                          <w:sz w:val="18"/>
                          <w:szCs w:val="18"/>
                        </w:rPr>
                        <w:t xml:space="preserve">New </w:t>
                      </w:r>
                      <w:r w:rsidR="003D690F" w:rsidRPr="00AE278D">
                        <w:rPr>
                          <w:rFonts w:ascii="Arial" w:hAnsi="Arial" w:cs="Arial"/>
                          <w:b/>
                          <w:bCs/>
                          <w:sz w:val="18"/>
                          <w:szCs w:val="18"/>
                        </w:rPr>
                        <w:t>preliminary data</w:t>
                      </w:r>
                      <w:r w:rsidR="003D690F" w:rsidRPr="003D690F">
                        <w:rPr>
                          <w:rFonts w:ascii="Arial" w:hAnsi="Arial" w:cs="Arial"/>
                          <w:sz w:val="18"/>
                          <w:szCs w:val="18"/>
                        </w:rPr>
                        <w:t>).</w:t>
                      </w:r>
                    </w:p>
                    <w:p w14:paraId="5B50FC0B" w14:textId="77777777" w:rsidR="00DC36B5" w:rsidRPr="00793508" w:rsidRDefault="00DC36B5" w:rsidP="00DC36B5">
                      <w:pPr>
                        <w:pStyle w:val="NormalWeb"/>
                        <w:jc w:val="both"/>
                        <w:rPr>
                          <w:rFonts w:ascii="Arial" w:hAnsi="Arial" w:cs="Arial"/>
                          <w:b/>
                          <w:bCs/>
                          <w:sz w:val="18"/>
                          <w:szCs w:val="18"/>
                        </w:rPr>
                      </w:pPr>
                      <w:r>
                        <w:rPr>
                          <w:rFonts w:ascii="Arial" w:hAnsi="Arial" w:cs="Arial"/>
                          <w:sz w:val="18"/>
                          <w:szCs w:val="18"/>
                        </w:rPr>
                        <w:t xml:space="preserve"> </w:t>
                      </w:r>
                    </w:p>
                  </w:txbxContent>
                </v:textbox>
                <w10:wrap type="tight" anchorx="margin" anchory="margin"/>
              </v:shape>
            </w:pict>
          </mc:Fallback>
        </mc:AlternateContent>
      </w:r>
      <w:r w:rsidRPr="00362BF1">
        <w:rPr>
          <w:rFonts w:ascii="Arial" w:hAnsi="Arial" w:cs="Arial"/>
          <w:iCs/>
        </w:rPr>
        <w:t xml:space="preserve">locomotion, grooming, and social interactions to better understand how the </w:t>
      </w:r>
      <w:r w:rsidRPr="00C96D76">
        <w:rPr>
          <w:rFonts w:ascii="Arial" w:hAnsi="Arial" w:cs="Arial"/>
          <w:i/>
        </w:rPr>
        <w:t>SCN2A</w:t>
      </w:r>
      <w:r w:rsidRPr="00362BF1">
        <w:rPr>
          <w:rFonts w:ascii="Arial" w:hAnsi="Arial" w:cs="Arial"/>
          <w:iCs/>
        </w:rPr>
        <w:t xml:space="preserve"> mutation impacts behavior. Preliminary data indicated a tendency for increased self-grooming behavior</w:t>
      </w:r>
      <w:r w:rsidR="00362BF1" w:rsidRPr="00362BF1">
        <w:rPr>
          <w:rFonts w:ascii="Arial" w:hAnsi="Arial" w:cs="Arial"/>
          <w:iCs/>
        </w:rPr>
        <w:t xml:space="preserve"> in the </w:t>
      </w:r>
      <w:bookmarkStart w:id="43" w:name="OLE_LINK14"/>
      <w:r w:rsidR="00362BF1" w:rsidRPr="003A748C">
        <w:rPr>
          <w:rFonts w:ascii="Arial" w:hAnsi="Arial" w:cs="Arial"/>
          <w:i/>
        </w:rPr>
        <w:t>SCN2A-L1342P</w:t>
      </w:r>
      <w:r w:rsidR="00362BF1" w:rsidRPr="00362BF1">
        <w:rPr>
          <w:rFonts w:ascii="Arial" w:hAnsi="Arial" w:cs="Arial"/>
          <w:iCs/>
        </w:rPr>
        <w:t xml:space="preserve"> </w:t>
      </w:r>
      <w:bookmarkEnd w:id="43"/>
      <w:r w:rsidR="00362BF1" w:rsidRPr="00362BF1">
        <w:rPr>
          <w:rFonts w:ascii="Arial" w:hAnsi="Arial" w:cs="Arial"/>
          <w:iCs/>
        </w:rPr>
        <w:t xml:space="preserve">mice, while locomotion and speed remained normal. Since </w:t>
      </w:r>
      <w:bookmarkStart w:id="44" w:name="OLE_LINK15"/>
      <w:r w:rsidR="00362BF1" w:rsidRPr="00362BF1">
        <w:rPr>
          <w:rFonts w:ascii="Arial" w:hAnsi="Arial" w:cs="Arial"/>
          <w:iCs/>
        </w:rPr>
        <w:t>self-grooming is often regarded as a repetitive behavior characteristic of autism</w:t>
      </w:r>
      <w:bookmarkEnd w:id="44"/>
      <w:r w:rsidR="008C3B99">
        <w:rPr>
          <w:rFonts w:ascii="Arial" w:hAnsi="Arial" w:cs="Arial"/>
          <w:iCs/>
        </w:rPr>
        <w:fldChar w:fldCharType="begin"/>
      </w:r>
      <w:r w:rsidR="00B66A14">
        <w:rPr>
          <w:rFonts w:ascii="Arial" w:hAnsi="Arial" w:cs="Arial"/>
          <w:iCs/>
        </w:rPr>
        <w:instrText xml:space="preserve"> ADDIN EN.CITE &lt;EndNote&gt;&lt;Cite&gt;&lt;Author&gt;Kim&lt;/Author&gt;&lt;Year&gt;2016&lt;/Year&gt;&lt;RecNum&gt;1322&lt;/RecNum&gt;&lt;DisplayText&gt;&lt;style face="superscript"&gt;50&lt;/style&gt;&lt;/DisplayText&gt;&lt;record&gt;&lt;rec-number&gt;1322&lt;/rec-number&gt;&lt;foreign-keys&gt;&lt;key app="EN" db-id="wsawtvpd4pez5geraz8vea9qzaspsrtxzavx" timestamp="1730578996"&gt;1322&lt;/key&gt;&lt;/foreign-keys&gt;&lt;ref-type name="Journal Article"&gt;17&lt;/ref-type&gt;&lt;contributors&gt;&lt;authors&gt;&lt;author&gt;Kim, Hyopil&lt;/author&gt;&lt;author&gt;Lim, Chae-Seok&lt;/author&gt;&lt;author&gt;Kaang, Bong-Kiun&lt;/author&gt;&lt;/authors&gt;&lt;/contributors&gt;&lt;titles&gt;&lt;title&gt;Neuronal mechanisms and circuits underlying repetitive behaviors in mouse models of autism spectrum disorder&lt;/title&gt;&lt;secondary-title&gt;Behavioral and Brain Functions&lt;/secondary-title&gt;&lt;/titles&gt;&lt;periodical&gt;&lt;full-title&gt;Behavioral and Brain Functions&lt;/full-title&gt;&lt;/periodical&gt;&lt;pages&gt;1-13&lt;/pages&gt;&lt;volume&gt;12&lt;/volume&gt;&lt;dates&gt;&lt;year&gt;2016&lt;/year&gt;&lt;/dates&gt;&lt;urls&gt;&lt;/urls&gt;&lt;/record&gt;&lt;/Cite&gt;&lt;/EndNote&gt;</w:instrText>
      </w:r>
      <w:r w:rsidR="008C3B99">
        <w:rPr>
          <w:rFonts w:ascii="Arial" w:hAnsi="Arial" w:cs="Arial"/>
          <w:iCs/>
        </w:rPr>
        <w:fldChar w:fldCharType="separate"/>
      </w:r>
      <w:r w:rsidR="00B66A14" w:rsidRPr="00B66A14">
        <w:rPr>
          <w:rFonts w:ascii="Arial" w:hAnsi="Arial" w:cs="Arial"/>
          <w:iCs/>
          <w:noProof/>
          <w:vertAlign w:val="superscript"/>
        </w:rPr>
        <w:t>50</w:t>
      </w:r>
      <w:r w:rsidR="008C3B99">
        <w:rPr>
          <w:rFonts w:ascii="Arial" w:hAnsi="Arial" w:cs="Arial"/>
          <w:iCs/>
        </w:rPr>
        <w:fldChar w:fldCharType="end"/>
      </w:r>
      <w:r w:rsidR="00362BF1" w:rsidRPr="00362BF1">
        <w:rPr>
          <w:rFonts w:ascii="Arial" w:hAnsi="Arial" w:cs="Arial"/>
          <w:iCs/>
        </w:rPr>
        <w:t xml:space="preserve">, these findings suggest that </w:t>
      </w:r>
      <w:r w:rsidR="00560391">
        <w:rPr>
          <w:rFonts w:ascii="Arial" w:eastAsiaTheme="minorEastAsia" w:hAnsi="Arial" w:cs="Arial" w:hint="eastAsia"/>
          <w:iCs/>
          <w:lang w:eastAsia="zh-CN"/>
        </w:rPr>
        <w:t xml:space="preserve">a </w:t>
      </w:r>
      <w:r w:rsidR="00126AD3" w:rsidRPr="00126AD3">
        <w:rPr>
          <w:rFonts w:ascii="Arial" w:eastAsiaTheme="minorEastAsia" w:hAnsi="Arial" w:cs="Arial"/>
          <w:iCs/>
          <w:lang w:eastAsia="zh-CN"/>
        </w:rPr>
        <w:t xml:space="preserve">proportion </w:t>
      </w:r>
      <w:r w:rsidR="00560391">
        <w:rPr>
          <w:rFonts w:ascii="Arial" w:eastAsiaTheme="minorEastAsia" w:hAnsi="Arial" w:cs="Arial" w:hint="eastAsia"/>
          <w:iCs/>
          <w:lang w:eastAsia="zh-CN"/>
        </w:rPr>
        <w:t xml:space="preserve">of human neurons with </w:t>
      </w:r>
      <w:r w:rsidR="00362BF1" w:rsidRPr="00C96D76">
        <w:rPr>
          <w:rFonts w:ascii="Arial" w:hAnsi="Arial" w:cs="Arial"/>
          <w:i/>
        </w:rPr>
        <w:t>SCN2A</w:t>
      </w:r>
      <w:r w:rsidR="001021AF">
        <w:rPr>
          <w:rFonts w:ascii="Arial" w:eastAsiaTheme="minorEastAsia" w:hAnsi="Arial" w:cs="Arial" w:hint="eastAsia"/>
          <w:i/>
          <w:lang w:eastAsia="zh-CN"/>
        </w:rPr>
        <w:t>-HET</w:t>
      </w:r>
      <w:r w:rsidR="00362BF1" w:rsidRPr="00362BF1">
        <w:rPr>
          <w:rFonts w:ascii="Arial" w:hAnsi="Arial" w:cs="Arial"/>
          <w:iCs/>
        </w:rPr>
        <w:t xml:space="preserve"> mutation </w:t>
      </w:r>
      <w:r w:rsidR="001021AF">
        <w:rPr>
          <w:rFonts w:ascii="Arial" w:eastAsiaTheme="minorEastAsia" w:hAnsi="Arial" w:cs="Arial" w:hint="eastAsia"/>
          <w:iCs/>
          <w:lang w:eastAsia="zh-CN"/>
        </w:rPr>
        <w:t xml:space="preserve">can </w:t>
      </w:r>
      <w:r w:rsidR="00362BF1" w:rsidRPr="00362BF1">
        <w:rPr>
          <w:rFonts w:ascii="Arial" w:hAnsi="Arial" w:cs="Arial"/>
          <w:iCs/>
        </w:rPr>
        <w:t>induce autis</w:t>
      </w:r>
      <w:r w:rsidR="00560391">
        <w:rPr>
          <w:rFonts w:ascii="Arial" w:eastAsiaTheme="minorEastAsia" w:hAnsi="Arial" w:cs="Arial" w:hint="eastAsia"/>
          <w:iCs/>
          <w:lang w:eastAsia="zh-CN"/>
        </w:rPr>
        <w:t>tic</w:t>
      </w:r>
      <w:r w:rsidR="00362BF1" w:rsidRPr="00362BF1">
        <w:rPr>
          <w:rFonts w:ascii="Arial" w:hAnsi="Arial" w:cs="Arial"/>
          <w:iCs/>
        </w:rPr>
        <w:t>-like behaviors in chimeric mice.</w:t>
      </w:r>
    </w:p>
    <w:p w14:paraId="6585E71E" w14:textId="77D12F30" w:rsidR="006C6999" w:rsidRDefault="00362BF1" w:rsidP="0035415C">
      <w:pPr>
        <w:pStyle w:val="ListParagraph"/>
        <w:tabs>
          <w:tab w:val="left" w:pos="460"/>
        </w:tabs>
        <w:ind w:left="0" w:right="0"/>
        <w:rPr>
          <w:rFonts w:ascii="Arial" w:hAnsi="Arial" w:cs="Arial"/>
          <w:u w:val="single"/>
        </w:rPr>
      </w:pPr>
      <w:r>
        <w:rPr>
          <w:rFonts w:ascii="Arial" w:hAnsi="Arial" w:cs="Arial"/>
          <w:u w:val="single"/>
        </w:rPr>
        <w:t>3</w:t>
      </w:r>
      <w:r w:rsidR="00EA5D4A" w:rsidRPr="00446129">
        <w:rPr>
          <w:rFonts w:ascii="Arial" w:hAnsi="Arial" w:cs="Arial"/>
          <w:u w:val="single"/>
        </w:rPr>
        <w:t xml:space="preserve">. </w:t>
      </w:r>
      <w:bookmarkStart w:id="45" w:name="_Hlk157901299"/>
      <w:r w:rsidR="00FA37FE" w:rsidRPr="00446129">
        <w:rPr>
          <w:rFonts w:ascii="Arial" w:hAnsi="Arial" w:cs="Arial"/>
          <w:i/>
          <w:u w:val="single"/>
        </w:rPr>
        <w:t>Scn2a</w:t>
      </w:r>
      <w:r w:rsidR="00FA37FE" w:rsidRPr="00446129">
        <w:rPr>
          <w:rFonts w:ascii="Arial" w:eastAsiaTheme="minorEastAsia" w:hAnsi="Arial" w:cs="Arial"/>
          <w:u w:val="single"/>
          <w:lang w:eastAsia="zh-CN"/>
        </w:rPr>
        <w:t>-</w:t>
      </w:r>
      <w:r w:rsidR="006C6999" w:rsidRPr="00446129">
        <w:rPr>
          <w:rFonts w:ascii="Arial" w:hAnsi="Arial" w:cs="Arial"/>
          <w:u w:val="single"/>
        </w:rPr>
        <w:t xml:space="preserve">deficient </w:t>
      </w:r>
      <w:bookmarkEnd w:id="45"/>
      <w:r w:rsidR="006C6999" w:rsidRPr="00446129">
        <w:rPr>
          <w:rFonts w:ascii="Arial" w:hAnsi="Arial" w:cs="Arial"/>
          <w:u w:val="single"/>
        </w:rPr>
        <w:t xml:space="preserve">mice </w:t>
      </w:r>
      <w:r w:rsidR="000540DE" w:rsidRPr="00446129">
        <w:rPr>
          <w:rFonts w:ascii="Arial" w:hAnsi="Arial" w:cs="Arial"/>
          <w:u w:val="single"/>
        </w:rPr>
        <w:t>show</w:t>
      </w:r>
      <w:r w:rsidR="006C6999" w:rsidRPr="00446129">
        <w:rPr>
          <w:rFonts w:ascii="Arial" w:hAnsi="Arial" w:cs="Arial"/>
          <w:u w:val="single"/>
        </w:rPr>
        <w:t xml:space="preserve"> </w:t>
      </w:r>
      <w:r w:rsidR="00096722">
        <w:rPr>
          <w:rFonts w:ascii="Arial" w:hAnsi="Arial" w:cs="Arial"/>
          <w:u w:val="single"/>
        </w:rPr>
        <w:t>increased n</w:t>
      </w:r>
      <w:r w:rsidR="00C96D76">
        <w:rPr>
          <w:rFonts w:ascii="Arial" w:hAnsi="Arial" w:cs="Arial"/>
          <w:u w:val="single"/>
        </w:rPr>
        <w:t>eu</w:t>
      </w:r>
      <w:r w:rsidR="00096722">
        <w:rPr>
          <w:rFonts w:ascii="Arial" w:hAnsi="Arial" w:cs="Arial"/>
          <w:u w:val="single"/>
        </w:rPr>
        <w:t>ro</w:t>
      </w:r>
      <w:r w:rsidR="003A748C">
        <w:rPr>
          <w:rFonts w:ascii="Arial" w:hAnsi="Arial" w:cs="Arial"/>
          <w:u w:val="single"/>
        </w:rPr>
        <w:t>na</w:t>
      </w:r>
      <w:r w:rsidR="00096722">
        <w:rPr>
          <w:rFonts w:ascii="Arial" w:hAnsi="Arial" w:cs="Arial"/>
          <w:u w:val="single"/>
        </w:rPr>
        <w:t xml:space="preserve">l activity and </w:t>
      </w:r>
      <w:r w:rsidR="00645027">
        <w:rPr>
          <w:rFonts w:ascii="Arial" w:hAnsi="Arial" w:cs="Arial"/>
          <w:u w:val="single"/>
        </w:rPr>
        <w:t>social impairments</w:t>
      </w:r>
      <w:r w:rsidR="000540DE" w:rsidRPr="00446129">
        <w:rPr>
          <w:rFonts w:ascii="Arial" w:hAnsi="Arial" w:cs="Arial"/>
          <w:u w:val="single"/>
        </w:rPr>
        <w:t>.</w:t>
      </w:r>
    </w:p>
    <w:p w14:paraId="7B085C83" w14:textId="02F19706" w:rsidR="00B40F43" w:rsidRPr="005A3E52" w:rsidRDefault="009E582F" w:rsidP="005A3E52">
      <w:pPr>
        <w:pStyle w:val="ListParagraph"/>
        <w:tabs>
          <w:tab w:val="left" w:pos="460"/>
        </w:tabs>
        <w:ind w:left="0" w:right="0"/>
        <w:rPr>
          <w:rFonts w:ascii="Arial" w:hAnsi="Arial" w:cs="Arial"/>
        </w:rPr>
      </w:pPr>
      <w:r w:rsidRPr="00270D2E">
        <w:rPr>
          <w:noProof/>
        </w:rPr>
        <mc:AlternateContent>
          <mc:Choice Requires="wps">
            <w:drawing>
              <wp:anchor distT="45720" distB="45720" distL="114300" distR="114300" simplePos="0" relativeHeight="251658240" behindDoc="1" locked="0" layoutInCell="1" allowOverlap="1" wp14:anchorId="195BA600" wp14:editId="593CA7FE">
                <wp:simplePos x="0" y="0"/>
                <wp:positionH relativeFrom="margin">
                  <wp:posOffset>3693160</wp:posOffset>
                </wp:positionH>
                <wp:positionV relativeFrom="page">
                  <wp:posOffset>2614930</wp:posOffset>
                </wp:positionV>
                <wp:extent cx="3200400" cy="2035810"/>
                <wp:effectExtent l="0" t="0" r="19050" b="21590"/>
                <wp:wrapTight wrapText="bothSides">
                  <wp:wrapPolygon edited="0">
                    <wp:start x="0" y="0"/>
                    <wp:lineTo x="0" y="21627"/>
                    <wp:lineTo x="21600" y="21627"/>
                    <wp:lineTo x="21600" y="0"/>
                    <wp:lineTo x="0" y="0"/>
                  </wp:wrapPolygon>
                </wp:wrapTight>
                <wp:docPr id="155213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035810"/>
                        </a:xfrm>
                        <a:prstGeom prst="rect">
                          <a:avLst/>
                        </a:prstGeom>
                        <a:solidFill>
                          <a:srgbClr val="FFFFFF"/>
                        </a:solidFill>
                        <a:ln w="9525">
                          <a:solidFill>
                            <a:srgbClr val="000000"/>
                          </a:solidFill>
                          <a:miter lim="800000"/>
                          <a:headEnd/>
                          <a:tailEnd/>
                        </a:ln>
                      </wps:spPr>
                      <wps:txbx>
                        <w:txbxContent>
                          <w:p w14:paraId="22778EA2" w14:textId="3652ACA4" w:rsidR="005363A2" w:rsidRPr="00DA4506" w:rsidRDefault="005363A2" w:rsidP="00C51286">
                            <w:pPr>
                              <w:pStyle w:val="NormalWeb"/>
                              <w:jc w:val="both"/>
                              <w:rPr>
                                <w:rFonts w:ascii="Arial" w:hAnsi="Arial" w:cs="Arial"/>
                                <w:sz w:val="18"/>
                                <w:szCs w:val="18"/>
                              </w:rPr>
                            </w:pPr>
                            <w:r>
                              <w:rPr>
                                <w:noProof/>
                              </w:rPr>
                              <w:drawing>
                                <wp:inline distT="0" distB="0" distL="0" distR="0" wp14:anchorId="19A90F1A" wp14:editId="28F0EB0E">
                                  <wp:extent cx="3006862" cy="746185"/>
                                  <wp:effectExtent l="0" t="0" r="3175" b="0"/>
                                  <wp:docPr id="1576811914" name="Picture 157681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0214" cy="766870"/>
                                          </a:xfrm>
                                          <a:prstGeom prst="rect">
                                            <a:avLst/>
                                          </a:prstGeom>
                                          <a:noFill/>
                                          <a:ln>
                                            <a:noFill/>
                                          </a:ln>
                                        </pic:spPr>
                                      </pic:pic>
                                    </a:graphicData>
                                  </a:graphic>
                                </wp:inline>
                              </w:drawing>
                            </w:r>
                            <w:r w:rsidRPr="00DA4506">
                              <w:rPr>
                                <w:rFonts w:ascii="Arial" w:hAnsi="Arial" w:cs="Arial"/>
                                <w:b/>
                                <w:bCs/>
                                <w:sz w:val="18"/>
                                <w:szCs w:val="18"/>
                              </w:rPr>
                              <w:t>Fig. 1</w:t>
                            </w:r>
                            <w:r w:rsidR="00BF6324">
                              <w:rPr>
                                <w:rFonts w:ascii="Arial" w:hAnsi="Arial" w:cs="Arial"/>
                                <w:b/>
                                <w:bCs/>
                                <w:sz w:val="18"/>
                                <w:szCs w:val="18"/>
                              </w:rPr>
                              <w:t>1</w:t>
                            </w:r>
                            <w:r w:rsidRPr="00DA4506">
                              <w:rPr>
                                <w:rFonts w:ascii="Arial" w:hAnsi="Arial" w:cs="Arial"/>
                                <w:b/>
                                <w:bCs/>
                                <w:sz w:val="18"/>
                                <w:szCs w:val="18"/>
                              </w:rPr>
                              <w:t xml:space="preserve">. Social deficits in </w:t>
                            </w:r>
                            <w:r w:rsidRPr="00045702">
                              <w:rPr>
                                <w:rFonts w:ascii="Arial" w:hAnsi="Arial" w:cs="Arial"/>
                                <w:b/>
                                <w:bCs/>
                                <w:i/>
                                <w:iCs/>
                                <w:sz w:val="18"/>
                                <w:szCs w:val="18"/>
                              </w:rPr>
                              <w:t>Scn2a</w:t>
                            </w:r>
                            <w:r>
                              <w:rPr>
                                <w:rFonts w:ascii="Arial" w:eastAsiaTheme="minorEastAsia" w:hAnsi="Arial" w:cs="Arial" w:hint="eastAsia"/>
                                <w:b/>
                                <w:bCs/>
                                <w:sz w:val="18"/>
                                <w:szCs w:val="18"/>
                              </w:rPr>
                              <w:t>-</w:t>
                            </w:r>
                            <w:r w:rsidRPr="00DA4506">
                              <w:rPr>
                                <w:rFonts w:ascii="Arial" w:hAnsi="Arial" w:cs="Arial"/>
                                <w:b/>
                                <w:bCs/>
                                <w:sz w:val="18"/>
                                <w:szCs w:val="18"/>
                              </w:rPr>
                              <w:t xml:space="preserve">deficient </w:t>
                            </w:r>
                            <w:r>
                              <w:rPr>
                                <w:rFonts w:ascii="Arial" w:eastAsiaTheme="minorEastAsia" w:hAnsi="Arial" w:cs="Arial" w:hint="eastAsia"/>
                                <w:b/>
                                <w:bCs/>
                                <w:sz w:val="18"/>
                                <w:szCs w:val="18"/>
                              </w:rPr>
                              <w:t>(</w:t>
                            </w:r>
                            <w:r w:rsidRPr="00FE340D">
                              <w:rPr>
                                <w:rFonts w:ascii="Arial" w:eastAsiaTheme="minorEastAsia" w:hAnsi="Arial" w:cs="Arial"/>
                                <w:b/>
                                <w:bCs/>
                                <w:i/>
                                <w:iCs/>
                                <w:sz w:val="18"/>
                                <w:szCs w:val="18"/>
                              </w:rPr>
                              <w:t>Scn2a</w:t>
                            </w:r>
                            <w:r w:rsidRPr="00FE340D">
                              <w:rPr>
                                <w:rFonts w:ascii="Arial" w:eastAsiaTheme="minorEastAsia" w:hAnsi="Arial" w:cs="Arial"/>
                                <w:b/>
                                <w:bCs/>
                                <w:i/>
                                <w:iCs/>
                                <w:sz w:val="18"/>
                                <w:szCs w:val="18"/>
                                <w:vertAlign w:val="superscript"/>
                              </w:rPr>
                              <w:t>gt/</w:t>
                            </w:r>
                            <w:proofErr w:type="spellStart"/>
                            <w:r w:rsidRPr="00FE340D">
                              <w:rPr>
                                <w:rFonts w:ascii="Arial" w:eastAsiaTheme="minorEastAsia" w:hAnsi="Arial" w:cs="Arial"/>
                                <w:b/>
                                <w:bCs/>
                                <w:i/>
                                <w:iCs/>
                                <w:sz w:val="18"/>
                                <w:szCs w:val="18"/>
                                <w:vertAlign w:val="superscript"/>
                              </w:rPr>
                              <w:t>gt</w:t>
                            </w:r>
                            <w:proofErr w:type="spellEnd"/>
                            <w:r>
                              <w:rPr>
                                <w:rFonts w:ascii="Arial" w:eastAsiaTheme="minorEastAsia" w:hAnsi="Arial" w:cs="Arial" w:hint="eastAsia"/>
                                <w:b/>
                                <w:bCs/>
                                <w:sz w:val="18"/>
                                <w:szCs w:val="18"/>
                              </w:rPr>
                              <w:t xml:space="preserve">) </w:t>
                            </w:r>
                            <w:r w:rsidRPr="00DA4506">
                              <w:rPr>
                                <w:rFonts w:ascii="Arial" w:hAnsi="Arial" w:cs="Arial"/>
                                <w:b/>
                                <w:bCs/>
                                <w:sz w:val="18"/>
                                <w:szCs w:val="18"/>
                              </w:rPr>
                              <w:t>mice. A:</w:t>
                            </w:r>
                            <w:r w:rsidRPr="00DA4506">
                              <w:t xml:space="preserve"> </w:t>
                            </w:r>
                            <w:r w:rsidRPr="00045702">
                              <w:rPr>
                                <w:rFonts w:ascii="Arial" w:hAnsi="Arial" w:cs="Arial"/>
                                <w:sz w:val="18"/>
                                <w:szCs w:val="18"/>
                              </w:rPr>
                              <w:t xml:space="preserve">Diagram showing </w:t>
                            </w:r>
                            <w:r>
                              <w:rPr>
                                <w:rFonts w:ascii="Arial" w:eastAsiaTheme="minorEastAsia" w:hAnsi="Arial" w:cs="Arial" w:hint="eastAsia"/>
                                <w:sz w:val="18"/>
                                <w:szCs w:val="18"/>
                              </w:rPr>
                              <w:t>AAV1-</w:t>
                            </w:r>
                            <w:r w:rsidRPr="00045702">
                              <w:rPr>
                                <w:rFonts w:ascii="Arial" w:hAnsi="Arial" w:cs="Arial"/>
                                <w:sz w:val="18"/>
                                <w:szCs w:val="18"/>
                              </w:rPr>
                              <w:t>G</w:t>
                            </w:r>
                            <w:r>
                              <w:rPr>
                                <w:rFonts w:ascii="Arial" w:eastAsiaTheme="minorEastAsia" w:hAnsi="Arial" w:cs="Arial" w:hint="eastAsia"/>
                                <w:sz w:val="18"/>
                                <w:szCs w:val="18"/>
                              </w:rPr>
                              <w:t>C</w:t>
                            </w:r>
                            <w:r w:rsidRPr="00045702">
                              <w:rPr>
                                <w:rFonts w:ascii="Arial" w:hAnsi="Arial" w:cs="Arial"/>
                                <w:sz w:val="18"/>
                                <w:szCs w:val="18"/>
                              </w:rPr>
                              <w:t>am</w:t>
                            </w:r>
                            <w:r>
                              <w:rPr>
                                <w:rFonts w:ascii="Arial" w:eastAsiaTheme="minorEastAsia" w:hAnsi="Arial" w:cs="Arial" w:hint="eastAsia"/>
                                <w:sz w:val="18"/>
                                <w:szCs w:val="18"/>
                              </w:rPr>
                              <w:t>P</w:t>
                            </w:r>
                            <w:r w:rsidRPr="00045702">
                              <w:rPr>
                                <w:rFonts w:ascii="Arial" w:hAnsi="Arial" w:cs="Arial"/>
                                <w:sz w:val="18"/>
                                <w:szCs w:val="18"/>
                              </w:rPr>
                              <w:t xml:space="preserve">6s injection, Prism lens implantation, and live </w:t>
                            </w:r>
                            <w:r>
                              <w:rPr>
                                <w:rFonts w:ascii="Arial" w:hAnsi="Arial" w:cs="Arial"/>
                                <w:sz w:val="18"/>
                                <w:szCs w:val="18"/>
                              </w:rPr>
                              <w:t xml:space="preserve">calcium </w:t>
                            </w:r>
                            <w:r w:rsidRPr="00045702">
                              <w:rPr>
                                <w:rFonts w:ascii="Arial" w:hAnsi="Arial" w:cs="Arial"/>
                                <w:sz w:val="18"/>
                                <w:szCs w:val="18"/>
                              </w:rPr>
                              <w:t>imaging during social interaction tests</w:t>
                            </w:r>
                            <w:r>
                              <w:rPr>
                                <w:rFonts w:ascii="Arial" w:hAnsi="Arial" w:cs="Arial"/>
                                <w:sz w:val="18"/>
                                <w:szCs w:val="18"/>
                              </w:rPr>
                              <w:t xml:space="preserve">. </w:t>
                            </w:r>
                            <w:r w:rsidRPr="00045702">
                              <w:rPr>
                                <w:rFonts w:ascii="Arial" w:hAnsi="Arial" w:cs="Arial"/>
                                <w:b/>
                                <w:bCs/>
                                <w:sz w:val="18"/>
                                <w:szCs w:val="18"/>
                              </w:rPr>
                              <w:t>B, C</w:t>
                            </w:r>
                            <w:r>
                              <w:rPr>
                                <w:rFonts w:ascii="Arial" w:hAnsi="Arial" w:cs="Arial"/>
                                <w:sz w:val="18"/>
                                <w:szCs w:val="18"/>
                              </w:rPr>
                              <w:t>:</w:t>
                            </w:r>
                            <w:r w:rsidRPr="00DA4506">
                              <w:rPr>
                                <w:rFonts w:ascii="Arial" w:hAnsi="Arial" w:cs="Arial"/>
                                <w:sz w:val="18"/>
                                <w:szCs w:val="18"/>
                              </w:rPr>
                              <w:t xml:space="preserve"> </w:t>
                            </w:r>
                            <w:r w:rsidRPr="00045702">
                              <w:rPr>
                                <w:rFonts w:ascii="Arial" w:hAnsi="Arial" w:cs="Arial"/>
                                <w:sz w:val="18"/>
                                <w:szCs w:val="18"/>
                              </w:rPr>
                              <w:t>Sample images of G</w:t>
                            </w:r>
                            <w:r>
                              <w:rPr>
                                <w:rFonts w:ascii="Arial" w:eastAsiaTheme="minorEastAsia" w:hAnsi="Arial" w:cs="Arial" w:hint="eastAsia"/>
                                <w:sz w:val="18"/>
                                <w:szCs w:val="18"/>
                              </w:rPr>
                              <w:t>C</w:t>
                            </w:r>
                            <w:r w:rsidRPr="00045702">
                              <w:rPr>
                                <w:rFonts w:ascii="Arial" w:hAnsi="Arial" w:cs="Arial"/>
                                <w:sz w:val="18"/>
                                <w:szCs w:val="18"/>
                              </w:rPr>
                              <w:t>am</w:t>
                            </w:r>
                            <w:r>
                              <w:rPr>
                                <w:rFonts w:ascii="Arial" w:eastAsiaTheme="minorEastAsia" w:hAnsi="Arial" w:cs="Arial" w:hint="eastAsia"/>
                                <w:sz w:val="18"/>
                                <w:szCs w:val="18"/>
                              </w:rPr>
                              <w:t>P</w:t>
                            </w:r>
                            <w:r w:rsidRPr="00045702">
                              <w:rPr>
                                <w:rFonts w:ascii="Arial" w:hAnsi="Arial" w:cs="Arial"/>
                                <w:sz w:val="18"/>
                                <w:szCs w:val="18"/>
                              </w:rPr>
                              <w:t>6s expression in the mouse striatum</w:t>
                            </w:r>
                            <w:r>
                              <w:rPr>
                                <w:rFonts w:ascii="Arial" w:hAnsi="Arial" w:cs="Arial"/>
                                <w:sz w:val="18"/>
                                <w:szCs w:val="18"/>
                              </w:rPr>
                              <w:t>.</w:t>
                            </w:r>
                            <w:r w:rsidRPr="00DA4506">
                              <w:rPr>
                                <w:rFonts w:ascii="Arial" w:hAnsi="Arial" w:cs="Arial"/>
                                <w:b/>
                                <w:bCs/>
                                <w:sz w:val="18"/>
                                <w:szCs w:val="18"/>
                              </w:rPr>
                              <w:t xml:space="preserve"> D</w:t>
                            </w:r>
                            <w:r w:rsidRPr="00DA4506">
                              <w:rPr>
                                <w:rFonts w:ascii="Arial" w:hAnsi="Arial" w:cs="Arial"/>
                                <w:sz w:val="18"/>
                                <w:szCs w:val="18"/>
                              </w:rPr>
                              <w:t xml:space="preserve">: </w:t>
                            </w:r>
                            <w:r w:rsidRPr="00045702">
                              <w:rPr>
                                <w:rFonts w:ascii="Arial" w:hAnsi="Arial" w:cs="Arial"/>
                                <w:sz w:val="18"/>
                                <w:szCs w:val="18"/>
                              </w:rPr>
                              <w:t>Typical calcium signal traces</w:t>
                            </w:r>
                            <w:r>
                              <w:rPr>
                                <w:rFonts w:ascii="Arial" w:hAnsi="Arial" w:cs="Arial"/>
                                <w:sz w:val="18"/>
                                <w:szCs w:val="18"/>
                              </w:rPr>
                              <w:t xml:space="preserve"> from WT and HOM neurons. </w:t>
                            </w:r>
                            <w:r w:rsidRPr="00045702">
                              <w:rPr>
                                <w:rFonts w:ascii="Arial" w:hAnsi="Arial" w:cs="Arial"/>
                                <w:b/>
                                <w:bCs/>
                                <w:sz w:val="18"/>
                                <w:szCs w:val="18"/>
                              </w:rPr>
                              <w:t>E, F</w:t>
                            </w:r>
                            <w:r>
                              <w:rPr>
                                <w:rFonts w:ascii="Arial" w:hAnsi="Arial" w:cs="Arial"/>
                                <w:sz w:val="18"/>
                                <w:szCs w:val="18"/>
                              </w:rPr>
                              <w:t xml:space="preserve">: </w:t>
                            </w:r>
                            <w:r w:rsidRPr="00045702">
                              <w:rPr>
                                <w:rFonts w:ascii="Arial" w:hAnsi="Arial" w:cs="Arial"/>
                                <w:sz w:val="18"/>
                                <w:szCs w:val="18"/>
                              </w:rPr>
                              <w:t xml:space="preserve">Heat maps and </w:t>
                            </w:r>
                            <w:r>
                              <w:rPr>
                                <w:rFonts w:ascii="Arial" w:eastAsiaTheme="minorEastAsia" w:hAnsi="Arial" w:cs="Arial" w:hint="eastAsia"/>
                                <w:sz w:val="18"/>
                                <w:szCs w:val="18"/>
                              </w:rPr>
                              <w:t>summary</w:t>
                            </w:r>
                            <w:r w:rsidRPr="00045702">
                              <w:rPr>
                                <w:rFonts w:ascii="Arial" w:hAnsi="Arial" w:cs="Arial"/>
                                <w:sz w:val="18"/>
                                <w:szCs w:val="18"/>
                              </w:rPr>
                              <w:t xml:space="preserve"> indicating decreased social interaction in HOM mice</w:t>
                            </w:r>
                            <w:r>
                              <w:rPr>
                                <w:rFonts w:ascii="Arial" w:hAnsi="Arial" w:cs="Arial"/>
                                <w:sz w:val="18"/>
                                <w:szCs w:val="18"/>
                              </w:rPr>
                              <w:t>.</w:t>
                            </w:r>
                            <w:r w:rsidRPr="00045702">
                              <w:rPr>
                                <w:rFonts w:ascii="Arial" w:hAnsi="Arial" w:cs="Arial"/>
                                <w:sz w:val="18"/>
                                <w:szCs w:val="18"/>
                              </w:rPr>
                              <w:t xml:space="preserve"> </w:t>
                            </w:r>
                            <w:r w:rsidRPr="00DA4506">
                              <w:rPr>
                                <w:rFonts w:ascii="Arial" w:hAnsi="Arial" w:cs="Arial"/>
                                <w:sz w:val="18"/>
                                <w:szCs w:val="18"/>
                              </w:rPr>
                              <w:t>(n=12-14 mice per group).</w:t>
                            </w:r>
                            <w:r>
                              <w:rPr>
                                <w:rFonts w:ascii="Arial" w:hAnsi="Arial" w:cs="Arial"/>
                                <w:sz w:val="18"/>
                                <w:szCs w:val="18"/>
                              </w:rPr>
                              <w:t xml:space="preserve"> </w:t>
                            </w:r>
                            <w:r w:rsidRPr="00DA4506">
                              <w:rPr>
                                <w:rFonts w:ascii="Arial" w:hAnsi="Arial" w:cs="Arial"/>
                                <w:sz w:val="18"/>
                                <w:szCs w:val="18"/>
                              </w:rPr>
                              <w:t>***, p&lt;0.001 (</w:t>
                            </w:r>
                            <w:r>
                              <w:rPr>
                                <w:rFonts w:ascii="Arial" w:eastAsiaTheme="minorEastAsia" w:hAnsi="Arial" w:cs="Arial" w:hint="eastAsia"/>
                                <w:sz w:val="18"/>
                                <w:szCs w:val="18"/>
                              </w:rPr>
                              <w:t xml:space="preserve">unpaired </w:t>
                            </w:r>
                            <w:r w:rsidRPr="00FE340D">
                              <w:rPr>
                                <w:rFonts w:ascii="Arial" w:eastAsiaTheme="minorEastAsia" w:hAnsi="Arial" w:cs="Arial"/>
                                <w:i/>
                                <w:iCs/>
                                <w:sz w:val="18"/>
                                <w:szCs w:val="18"/>
                              </w:rPr>
                              <w:t>t</w:t>
                            </w:r>
                            <w:r>
                              <w:rPr>
                                <w:rFonts w:ascii="Arial" w:eastAsiaTheme="minorEastAsia" w:hAnsi="Arial" w:cs="Arial" w:hint="eastAsia"/>
                                <w:i/>
                                <w:iCs/>
                                <w:sz w:val="18"/>
                                <w:szCs w:val="18"/>
                              </w:rPr>
                              <w:t>-</w:t>
                            </w:r>
                            <w:r>
                              <w:rPr>
                                <w:rFonts w:ascii="Arial" w:eastAsiaTheme="minorEastAsia" w:hAnsi="Arial" w:cs="Arial" w:hint="eastAsia"/>
                                <w:sz w:val="18"/>
                                <w:szCs w:val="18"/>
                              </w:rPr>
                              <w:t>test</w:t>
                            </w:r>
                            <w:r w:rsidRPr="00DA4506">
                              <w:rPr>
                                <w:rFonts w:ascii="Arial" w:hAnsi="Arial" w:cs="Arial"/>
                                <w:sz w:val="18"/>
                                <w:szCs w:val="18"/>
                              </w:rPr>
                              <w:t>). Data are means ± SEM. (Preliminary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BA600" id="_x0000_s1036" type="#_x0000_t202" style="position:absolute;left:0;text-align:left;margin-left:290.8pt;margin-top:205.9pt;width:252pt;height:160.3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">
                <v:textbox>
                  <w:txbxContent>
                    <w:p w14:paraId="22778EA2" w14:textId="3652ACA4" w:rsidR="005363A2" w:rsidRPr="00DA4506" w:rsidRDefault="005363A2" w:rsidP="00C51286">
                      <w:pPr>
                        <w:pStyle w:val="NormalWeb"/>
                        <w:jc w:val="both"/>
                        <w:rPr>
                          <w:rFonts w:ascii="Arial" w:hAnsi="Arial" w:cs="Arial"/>
                          <w:sz w:val="18"/>
                          <w:szCs w:val="18"/>
                        </w:rPr>
                      </w:pPr>
                      <w:r>
                        <w:rPr>
                          <w:noProof/>
                        </w:rPr>
                        <w:drawing>
                          <wp:inline distT="0" distB="0" distL="0" distR="0" wp14:anchorId="19A90F1A" wp14:editId="28F0EB0E">
                            <wp:extent cx="3006862" cy="746185"/>
                            <wp:effectExtent l="0" t="0" r="3175" b="0"/>
                            <wp:docPr id="1576811914" name="Picture 157681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0214" cy="766870"/>
                                    </a:xfrm>
                                    <a:prstGeom prst="rect">
                                      <a:avLst/>
                                    </a:prstGeom>
                                    <a:noFill/>
                                    <a:ln>
                                      <a:noFill/>
                                    </a:ln>
                                  </pic:spPr>
                                </pic:pic>
                              </a:graphicData>
                            </a:graphic>
                          </wp:inline>
                        </w:drawing>
                      </w:r>
                      <w:r w:rsidRPr="00DA4506">
                        <w:rPr>
                          <w:rFonts w:ascii="Arial" w:hAnsi="Arial" w:cs="Arial"/>
                          <w:b/>
                          <w:bCs/>
                          <w:sz w:val="18"/>
                          <w:szCs w:val="18"/>
                        </w:rPr>
                        <w:t>Fig. 1</w:t>
                      </w:r>
                      <w:r w:rsidR="00BF6324">
                        <w:rPr>
                          <w:rFonts w:ascii="Arial" w:hAnsi="Arial" w:cs="Arial"/>
                          <w:b/>
                          <w:bCs/>
                          <w:sz w:val="18"/>
                          <w:szCs w:val="18"/>
                        </w:rPr>
                        <w:t>1</w:t>
                      </w:r>
                      <w:r w:rsidRPr="00DA4506">
                        <w:rPr>
                          <w:rFonts w:ascii="Arial" w:hAnsi="Arial" w:cs="Arial"/>
                          <w:b/>
                          <w:bCs/>
                          <w:sz w:val="18"/>
                          <w:szCs w:val="18"/>
                        </w:rPr>
                        <w:t xml:space="preserve">. Social deficits in </w:t>
                      </w:r>
                      <w:r w:rsidRPr="00045702">
                        <w:rPr>
                          <w:rFonts w:ascii="Arial" w:hAnsi="Arial" w:cs="Arial"/>
                          <w:b/>
                          <w:bCs/>
                          <w:i/>
                          <w:iCs/>
                          <w:sz w:val="18"/>
                          <w:szCs w:val="18"/>
                        </w:rPr>
                        <w:t>Scn2a</w:t>
                      </w:r>
                      <w:r>
                        <w:rPr>
                          <w:rFonts w:ascii="Arial" w:eastAsiaTheme="minorEastAsia" w:hAnsi="Arial" w:cs="Arial" w:hint="eastAsia"/>
                          <w:b/>
                          <w:bCs/>
                          <w:sz w:val="18"/>
                          <w:szCs w:val="18"/>
                        </w:rPr>
                        <w:t>-</w:t>
                      </w:r>
                      <w:r w:rsidRPr="00DA4506">
                        <w:rPr>
                          <w:rFonts w:ascii="Arial" w:hAnsi="Arial" w:cs="Arial"/>
                          <w:b/>
                          <w:bCs/>
                          <w:sz w:val="18"/>
                          <w:szCs w:val="18"/>
                        </w:rPr>
                        <w:t xml:space="preserve">deficient </w:t>
                      </w:r>
                      <w:r>
                        <w:rPr>
                          <w:rFonts w:ascii="Arial" w:eastAsiaTheme="minorEastAsia" w:hAnsi="Arial" w:cs="Arial" w:hint="eastAsia"/>
                          <w:b/>
                          <w:bCs/>
                          <w:sz w:val="18"/>
                          <w:szCs w:val="18"/>
                        </w:rPr>
                        <w:t>(</w:t>
                      </w:r>
                      <w:r w:rsidRPr="00FE340D">
                        <w:rPr>
                          <w:rFonts w:ascii="Arial" w:eastAsiaTheme="minorEastAsia" w:hAnsi="Arial" w:cs="Arial"/>
                          <w:b/>
                          <w:bCs/>
                          <w:i/>
                          <w:iCs/>
                          <w:sz w:val="18"/>
                          <w:szCs w:val="18"/>
                        </w:rPr>
                        <w:t>Scn2a</w:t>
                      </w:r>
                      <w:r w:rsidRPr="00FE340D">
                        <w:rPr>
                          <w:rFonts w:ascii="Arial" w:eastAsiaTheme="minorEastAsia" w:hAnsi="Arial" w:cs="Arial"/>
                          <w:b/>
                          <w:bCs/>
                          <w:i/>
                          <w:iCs/>
                          <w:sz w:val="18"/>
                          <w:szCs w:val="18"/>
                          <w:vertAlign w:val="superscript"/>
                        </w:rPr>
                        <w:t>gt/</w:t>
                      </w:r>
                      <w:proofErr w:type="spellStart"/>
                      <w:r w:rsidRPr="00FE340D">
                        <w:rPr>
                          <w:rFonts w:ascii="Arial" w:eastAsiaTheme="minorEastAsia" w:hAnsi="Arial" w:cs="Arial"/>
                          <w:b/>
                          <w:bCs/>
                          <w:i/>
                          <w:iCs/>
                          <w:sz w:val="18"/>
                          <w:szCs w:val="18"/>
                          <w:vertAlign w:val="superscript"/>
                        </w:rPr>
                        <w:t>gt</w:t>
                      </w:r>
                      <w:proofErr w:type="spellEnd"/>
                      <w:r>
                        <w:rPr>
                          <w:rFonts w:ascii="Arial" w:eastAsiaTheme="minorEastAsia" w:hAnsi="Arial" w:cs="Arial" w:hint="eastAsia"/>
                          <w:b/>
                          <w:bCs/>
                          <w:sz w:val="18"/>
                          <w:szCs w:val="18"/>
                        </w:rPr>
                        <w:t xml:space="preserve">) </w:t>
                      </w:r>
                      <w:r w:rsidRPr="00DA4506">
                        <w:rPr>
                          <w:rFonts w:ascii="Arial" w:hAnsi="Arial" w:cs="Arial"/>
                          <w:b/>
                          <w:bCs/>
                          <w:sz w:val="18"/>
                          <w:szCs w:val="18"/>
                        </w:rPr>
                        <w:t>mice. A:</w:t>
                      </w:r>
                      <w:r w:rsidRPr="00DA4506">
                        <w:t xml:space="preserve"> </w:t>
                      </w:r>
                      <w:r w:rsidRPr="00045702">
                        <w:rPr>
                          <w:rFonts w:ascii="Arial" w:hAnsi="Arial" w:cs="Arial"/>
                          <w:sz w:val="18"/>
                          <w:szCs w:val="18"/>
                        </w:rPr>
                        <w:t xml:space="preserve">Diagram showing </w:t>
                      </w:r>
                      <w:r>
                        <w:rPr>
                          <w:rFonts w:ascii="Arial" w:eastAsiaTheme="minorEastAsia" w:hAnsi="Arial" w:cs="Arial" w:hint="eastAsia"/>
                          <w:sz w:val="18"/>
                          <w:szCs w:val="18"/>
                        </w:rPr>
                        <w:t>AAV1-</w:t>
                      </w:r>
                      <w:r w:rsidRPr="00045702">
                        <w:rPr>
                          <w:rFonts w:ascii="Arial" w:hAnsi="Arial" w:cs="Arial"/>
                          <w:sz w:val="18"/>
                          <w:szCs w:val="18"/>
                        </w:rPr>
                        <w:t>G</w:t>
                      </w:r>
                      <w:r>
                        <w:rPr>
                          <w:rFonts w:ascii="Arial" w:eastAsiaTheme="minorEastAsia" w:hAnsi="Arial" w:cs="Arial" w:hint="eastAsia"/>
                          <w:sz w:val="18"/>
                          <w:szCs w:val="18"/>
                        </w:rPr>
                        <w:t>C</w:t>
                      </w:r>
                      <w:r w:rsidRPr="00045702">
                        <w:rPr>
                          <w:rFonts w:ascii="Arial" w:hAnsi="Arial" w:cs="Arial"/>
                          <w:sz w:val="18"/>
                          <w:szCs w:val="18"/>
                        </w:rPr>
                        <w:t>am</w:t>
                      </w:r>
                      <w:r>
                        <w:rPr>
                          <w:rFonts w:ascii="Arial" w:eastAsiaTheme="minorEastAsia" w:hAnsi="Arial" w:cs="Arial" w:hint="eastAsia"/>
                          <w:sz w:val="18"/>
                          <w:szCs w:val="18"/>
                        </w:rPr>
                        <w:t>P</w:t>
                      </w:r>
                      <w:r w:rsidRPr="00045702">
                        <w:rPr>
                          <w:rFonts w:ascii="Arial" w:hAnsi="Arial" w:cs="Arial"/>
                          <w:sz w:val="18"/>
                          <w:szCs w:val="18"/>
                        </w:rPr>
                        <w:t xml:space="preserve">6s injection, Prism lens implantation, and live </w:t>
                      </w:r>
                      <w:r>
                        <w:rPr>
                          <w:rFonts w:ascii="Arial" w:hAnsi="Arial" w:cs="Arial"/>
                          <w:sz w:val="18"/>
                          <w:szCs w:val="18"/>
                        </w:rPr>
                        <w:t xml:space="preserve">calcium </w:t>
                      </w:r>
                      <w:r w:rsidRPr="00045702">
                        <w:rPr>
                          <w:rFonts w:ascii="Arial" w:hAnsi="Arial" w:cs="Arial"/>
                          <w:sz w:val="18"/>
                          <w:szCs w:val="18"/>
                        </w:rPr>
                        <w:t>imaging during social interaction tests</w:t>
                      </w:r>
                      <w:r>
                        <w:rPr>
                          <w:rFonts w:ascii="Arial" w:hAnsi="Arial" w:cs="Arial"/>
                          <w:sz w:val="18"/>
                          <w:szCs w:val="18"/>
                        </w:rPr>
                        <w:t xml:space="preserve">. </w:t>
                      </w:r>
                      <w:r w:rsidRPr="00045702">
                        <w:rPr>
                          <w:rFonts w:ascii="Arial" w:hAnsi="Arial" w:cs="Arial"/>
                          <w:b/>
                          <w:bCs/>
                          <w:sz w:val="18"/>
                          <w:szCs w:val="18"/>
                        </w:rPr>
                        <w:t>B, C</w:t>
                      </w:r>
                      <w:r>
                        <w:rPr>
                          <w:rFonts w:ascii="Arial" w:hAnsi="Arial" w:cs="Arial"/>
                          <w:sz w:val="18"/>
                          <w:szCs w:val="18"/>
                        </w:rPr>
                        <w:t>:</w:t>
                      </w:r>
                      <w:r w:rsidRPr="00DA4506">
                        <w:rPr>
                          <w:rFonts w:ascii="Arial" w:hAnsi="Arial" w:cs="Arial"/>
                          <w:sz w:val="18"/>
                          <w:szCs w:val="18"/>
                        </w:rPr>
                        <w:t xml:space="preserve"> </w:t>
                      </w:r>
                      <w:r w:rsidRPr="00045702">
                        <w:rPr>
                          <w:rFonts w:ascii="Arial" w:hAnsi="Arial" w:cs="Arial"/>
                          <w:sz w:val="18"/>
                          <w:szCs w:val="18"/>
                        </w:rPr>
                        <w:t>Sample images of G</w:t>
                      </w:r>
                      <w:r>
                        <w:rPr>
                          <w:rFonts w:ascii="Arial" w:eastAsiaTheme="minorEastAsia" w:hAnsi="Arial" w:cs="Arial" w:hint="eastAsia"/>
                          <w:sz w:val="18"/>
                          <w:szCs w:val="18"/>
                        </w:rPr>
                        <w:t>C</w:t>
                      </w:r>
                      <w:r w:rsidRPr="00045702">
                        <w:rPr>
                          <w:rFonts w:ascii="Arial" w:hAnsi="Arial" w:cs="Arial"/>
                          <w:sz w:val="18"/>
                          <w:szCs w:val="18"/>
                        </w:rPr>
                        <w:t>am</w:t>
                      </w:r>
                      <w:r>
                        <w:rPr>
                          <w:rFonts w:ascii="Arial" w:eastAsiaTheme="minorEastAsia" w:hAnsi="Arial" w:cs="Arial" w:hint="eastAsia"/>
                          <w:sz w:val="18"/>
                          <w:szCs w:val="18"/>
                        </w:rPr>
                        <w:t>P</w:t>
                      </w:r>
                      <w:r w:rsidRPr="00045702">
                        <w:rPr>
                          <w:rFonts w:ascii="Arial" w:hAnsi="Arial" w:cs="Arial"/>
                          <w:sz w:val="18"/>
                          <w:szCs w:val="18"/>
                        </w:rPr>
                        <w:t>6s expression in the mouse striatum</w:t>
                      </w:r>
                      <w:r>
                        <w:rPr>
                          <w:rFonts w:ascii="Arial" w:hAnsi="Arial" w:cs="Arial"/>
                          <w:sz w:val="18"/>
                          <w:szCs w:val="18"/>
                        </w:rPr>
                        <w:t>.</w:t>
                      </w:r>
                      <w:r w:rsidRPr="00DA4506">
                        <w:rPr>
                          <w:rFonts w:ascii="Arial" w:hAnsi="Arial" w:cs="Arial"/>
                          <w:b/>
                          <w:bCs/>
                          <w:sz w:val="18"/>
                          <w:szCs w:val="18"/>
                        </w:rPr>
                        <w:t xml:space="preserve"> D</w:t>
                      </w:r>
                      <w:r w:rsidRPr="00DA4506">
                        <w:rPr>
                          <w:rFonts w:ascii="Arial" w:hAnsi="Arial" w:cs="Arial"/>
                          <w:sz w:val="18"/>
                          <w:szCs w:val="18"/>
                        </w:rPr>
                        <w:t xml:space="preserve">: </w:t>
                      </w:r>
                      <w:r w:rsidRPr="00045702">
                        <w:rPr>
                          <w:rFonts w:ascii="Arial" w:hAnsi="Arial" w:cs="Arial"/>
                          <w:sz w:val="18"/>
                          <w:szCs w:val="18"/>
                        </w:rPr>
                        <w:t>Typical calcium signal traces</w:t>
                      </w:r>
                      <w:r>
                        <w:rPr>
                          <w:rFonts w:ascii="Arial" w:hAnsi="Arial" w:cs="Arial"/>
                          <w:sz w:val="18"/>
                          <w:szCs w:val="18"/>
                        </w:rPr>
                        <w:t xml:space="preserve"> from WT and HOM neurons. </w:t>
                      </w:r>
                      <w:r w:rsidRPr="00045702">
                        <w:rPr>
                          <w:rFonts w:ascii="Arial" w:hAnsi="Arial" w:cs="Arial"/>
                          <w:b/>
                          <w:bCs/>
                          <w:sz w:val="18"/>
                          <w:szCs w:val="18"/>
                        </w:rPr>
                        <w:t>E, F</w:t>
                      </w:r>
                      <w:r>
                        <w:rPr>
                          <w:rFonts w:ascii="Arial" w:hAnsi="Arial" w:cs="Arial"/>
                          <w:sz w:val="18"/>
                          <w:szCs w:val="18"/>
                        </w:rPr>
                        <w:t xml:space="preserve">: </w:t>
                      </w:r>
                      <w:r w:rsidRPr="00045702">
                        <w:rPr>
                          <w:rFonts w:ascii="Arial" w:hAnsi="Arial" w:cs="Arial"/>
                          <w:sz w:val="18"/>
                          <w:szCs w:val="18"/>
                        </w:rPr>
                        <w:t xml:space="preserve">Heat maps and </w:t>
                      </w:r>
                      <w:r>
                        <w:rPr>
                          <w:rFonts w:ascii="Arial" w:eastAsiaTheme="minorEastAsia" w:hAnsi="Arial" w:cs="Arial" w:hint="eastAsia"/>
                          <w:sz w:val="18"/>
                          <w:szCs w:val="18"/>
                        </w:rPr>
                        <w:t>summary</w:t>
                      </w:r>
                      <w:r w:rsidRPr="00045702">
                        <w:rPr>
                          <w:rFonts w:ascii="Arial" w:hAnsi="Arial" w:cs="Arial"/>
                          <w:sz w:val="18"/>
                          <w:szCs w:val="18"/>
                        </w:rPr>
                        <w:t xml:space="preserve"> indicating decreased social interaction in HOM mice</w:t>
                      </w:r>
                      <w:r>
                        <w:rPr>
                          <w:rFonts w:ascii="Arial" w:hAnsi="Arial" w:cs="Arial"/>
                          <w:sz w:val="18"/>
                          <w:szCs w:val="18"/>
                        </w:rPr>
                        <w:t>.</w:t>
                      </w:r>
                      <w:r w:rsidRPr="00045702">
                        <w:rPr>
                          <w:rFonts w:ascii="Arial" w:hAnsi="Arial" w:cs="Arial"/>
                          <w:sz w:val="18"/>
                          <w:szCs w:val="18"/>
                        </w:rPr>
                        <w:t xml:space="preserve"> </w:t>
                      </w:r>
                      <w:r w:rsidRPr="00DA4506">
                        <w:rPr>
                          <w:rFonts w:ascii="Arial" w:hAnsi="Arial" w:cs="Arial"/>
                          <w:sz w:val="18"/>
                          <w:szCs w:val="18"/>
                        </w:rPr>
                        <w:t>(n=12-14 mice per group).</w:t>
                      </w:r>
                      <w:r>
                        <w:rPr>
                          <w:rFonts w:ascii="Arial" w:hAnsi="Arial" w:cs="Arial"/>
                          <w:sz w:val="18"/>
                          <w:szCs w:val="18"/>
                        </w:rPr>
                        <w:t xml:space="preserve"> </w:t>
                      </w:r>
                      <w:r w:rsidRPr="00DA4506">
                        <w:rPr>
                          <w:rFonts w:ascii="Arial" w:hAnsi="Arial" w:cs="Arial"/>
                          <w:sz w:val="18"/>
                          <w:szCs w:val="18"/>
                        </w:rPr>
                        <w:t>***, p&lt;0.001 (</w:t>
                      </w:r>
                      <w:r>
                        <w:rPr>
                          <w:rFonts w:ascii="Arial" w:eastAsiaTheme="minorEastAsia" w:hAnsi="Arial" w:cs="Arial" w:hint="eastAsia"/>
                          <w:sz w:val="18"/>
                          <w:szCs w:val="18"/>
                        </w:rPr>
                        <w:t xml:space="preserve">unpaired </w:t>
                      </w:r>
                      <w:r w:rsidRPr="00FE340D">
                        <w:rPr>
                          <w:rFonts w:ascii="Arial" w:eastAsiaTheme="minorEastAsia" w:hAnsi="Arial" w:cs="Arial"/>
                          <w:i/>
                          <w:iCs/>
                          <w:sz w:val="18"/>
                          <w:szCs w:val="18"/>
                        </w:rPr>
                        <w:t>t</w:t>
                      </w:r>
                      <w:r>
                        <w:rPr>
                          <w:rFonts w:ascii="Arial" w:eastAsiaTheme="minorEastAsia" w:hAnsi="Arial" w:cs="Arial" w:hint="eastAsia"/>
                          <w:i/>
                          <w:iCs/>
                          <w:sz w:val="18"/>
                          <w:szCs w:val="18"/>
                        </w:rPr>
                        <w:t>-</w:t>
                      </w:r>
                      <w:r>
                        <w:rPr>
                          <w:rFonts w:ascii="Arial" w:eastAsiaTheme="minorEastAsia" w:hAnsi="Arial" w:cs="Arial" w:hint="eastAsia"/>
                          <w:sz w:val="18"/>
                          <w:szCs w:val="18"/>
                        </w:rPr>
                        <w:t>test</w:t>
                      </w:r>
                      <w:r w:rsidRPr="00DA4506">
                        <w:rPr>
                          <w:rFonts w:ascii="Arial" w:hAnsi="Arial" w:cs="Arial"/>
                          <w:sz w:val="18"/>
                          <w:szCs w:val="18"/>
                        </w:rPr>
                        <w:t>). Data are means ± SEM. (Preliminary data)</w:t>
                      </w:r>
                    </w:p>
                  </w:txbxContent>
                </v:textbox>
                <w10:wrap type="tight" anchorx="margin" anchory="page"/>
              </v:shape>
            </w:pict>
          </mc:Fallback>
        </mc:AlternateContent>
      </w:r>
      <w:r w:rsidR="0044003C">
        <w:rPr>
          <w:rFonts w:ascii="Arial" w:hAnsi="Arial" w:cs="Arial"/>
        </w:rPr>
        <w:t>In my prior study, we developed</w:t>
      </w:r>
      <w:r w:rsidR="005A3E52" w:rsidRPr="005A3E52">
        <w:rPr>
          <w:rFonts w:ascii="Arial" w:hAnsi="Arial" w:cs="Arial"/>
        </w:rPr>
        <w:t xml:space="preserve"> a novel </w:t>
      </w:r>
      <w:r w:rsidR="005A3E52" w:rsidRPr="005A3E52">
        <w:rPr>
          <w:rFonts w:ascii="Arial" w:hAnsi="Arial" w:cs="Arial"/>
          <w:i/>
        </w:rPr>
        <w:t>Scn2a</w:t>
      </w:r>
      <w:r w:rsidR="005A3E52" w:rsidRPr="005A3E52">
        <w:rPr>
          <w:rFonts w:ascii="Arial" w:hAnsi="Arial" w:cs="Arial"/>
        </w:rPr>
        <w:t xml:space="preserve">-deficient mouse model using a gene-trap strategy, allowing homozygous </w:t>
      </w:r>
      <w:r w:rsidR="005A3E52" w:rsidRPr="005A3E52">
        <w:rPr>
          <w:rFonts w:ascii="Arial" w:eastAsiaTheme="minorEastAsia" w:hAnsi="Arial" w:cs="Arial"/>
          <w:lang w:eastAsia="zh-CN"/>
        </w:rPr>
        <w:t>(</w:t>
      </w:r>
      <w:r w:rsidR="005A3E52" w:rsidRPr="005A3E52">
        <w:rPr>
          <w:rFonts w:ascii="Arial" w:eastAsiaTheme="minorEastAsia" w:hAnsi="Arial" w:cs="Arial"/>
          <w:i/>
          <w:iCs/>
          <w:lang w:eastAsia="zh-CN"/>
        </w:rPr>
        <w:t>Scn2a</w:t>
      </w:r>
      <w:r w:rsidR="005A3E52" w:rsidRPr="005A3E52">
        <w:rPr>
          <w:rFonts w:ascii="Arial" w:eastAsiaTheme="minorEastAsia" w:hAnsi="Arial" w:cs="Arial"/>
          <w:i/>
          <w:iCs/>
          <w:vertAlign w:val="superscript"/>
          <w:lang w:eastAsia="zh-CN"/>
        </w:rPr>
        <w:t>gt/</w:t>
      </w:r>
      <w:proofErr w:type="spellStart"/>
      <w:r w:rsidR="005A3E52" w:rsidRPr="005A3E52">
        <w:rPr>
          <w:rFonts w:ascii="Arial" w:eastAsiaTheme="minorEastAsia" w:hAnsi="Arial" w:cs="Arial"/>
          <w:i/>
          <w:iCs/>
          <w:vertAlign w:val="superscript"/>
          <w:lang w:eastAsia="zh-CN"/>
        </w:rPr>
        <w:t>gt</w:t>
      </w:r>
      <w:proofErr w:type="spellEnd"/>
      <w:r w:rsidR="005A3E52" w:rsidRPr="005A3E52">
        <w:rPr>
          <w:rFonts w:ascii="Arial" w:eastAsiaTheme="minorEastAsia" w:hAnsi="Arial" w:cs="Arial"/>
          <w:lang w:eastAsia="zh-CN"/>
        </w:rPr>
        <w:t xml:space="preserve">) mice </w:t>
      </w:r>
      <w:r w:rsidR="005A3E52" w:rsidRPr="005A3E52">
        <w:rPr>
          <w:rFonts w:ascii="Arial" w:hAnsi="Arial" w:cs="Arial"/>
        </w:rPr>
        <w:t>to survive with residual Na</w:t>
      </w:r>
      <w:r w:rsidR="005A3E52" w:rsidRPr="005A3E52">
        <w:rPr>
          <w:rFonts w:ascii="Arial" w:hAnsi="Arial" w:cs="Arial"/>
          <w:vertAlign w:val="subscript"/>
        </w:rPr>
        <w:t>V</w:t>
      </w:r>
      <w:r w:rsidR="005A3E52" w:rsidRPr="005A3E52">
        <w:rPr>
          <w:rFonts w:ascii="Arial" w:hAnsi="Arial" w:cs="Arial"/>
        </w:rPr>
        <w:t>1.2 expression (~25% of WT level)</w:t>
      </w:r>
      <w:r w:rsidR="005A3E52" w:rsidRPr="005A3E52">
        <w:rPr>
          <w:rFonts w:ascii="Arial" w:hAnsi="Arial" w:cs="Arial"/>
          <w:color w:val="000000"/>
        </w:rPr>
        <w:fldChar w:fldCharType="begin"/>
      </w:r>
      <w:r w:rsidR="00B66A14">
        <w:rPr>
          <w:rFonts w:ascii="Arial" w:hAnsi="Arial" w:cs="Arial"/>
          <w:color w:val="000000"/>
        </w:rPr>
        <w:instrText xml:space="preserve"> ADDIN EN.CITE &lt;EndNote&gt;&lt;Cite&gt;&lt;Author&gt;Eaton&lt;/Author&gt;&lt;Year&gt;2020&lt;/Year&gt;&lt;RecNum&gt;963&lt;/RecNum&gt;&lt;DisplayText&gt;&lt;style face="superscript"&gt;51&lt;/style&gt;&lt;/DisplayText&gt;&lt;record&gt;&lt;rec-number&gt;963&lt;/rec-number&gt;&lt;foreign-keys&gt;&lt;key app="EN" db-id="wsawtvpd4pez5geraz8vea9qzaspsrtxzavx" timestamp="1611937724"&gt;963&lt;/key&gt;&lt;/foreign-keys&gt;&lt;ref-type name="Journal Article"&gt;17&lt;/ref-type&gt;&lt;contributors&gt;&lt;authors&gt;&lt;author&gt;Eaton, Muriel&lt;/author&gt;&lt;author&gt;Zhang, Jingliang&lt;/author&gt;&lt;author&gt;Ma, Zhixiong&lt;/author&gt;&lt;author&gt;Park, Anthony C&lt;/author&gt;&lt;author&gt;Lietzke, Emma&lt;/author&gt;&lt;author&gt;Romero, Chloé M&lt;/author&gt;&lt;author&gt;Liu, Yushuang&lt;/author&gt;&lt;author&gt;Coleman, Emily R&lt;/author&gt;&lt;author&gt;Chen, Xiaoling&lt;/author&gt;&lt;author&gt;Xiao, Tiange&lt;/author&gt;&lt;/authors&gt;&lt;/contributors&gt;&lt;titles&gt;&lt;title&gt;Generation and basic characterization of a gene</w:instrText>
      </w:r>
      <w:r w:rsidR="00B66A14">
        <w:rPr>
          <w:rFonts w:ascii="Cambria Math" w:hAnsi="Cambria Math" w:cs="Cambria Math"/>
          <w:color w:val="000000"/>
        </w:rPr>
        <w:instrText>‐</w:instrText>
      </w:r>
      <w:r w:rsidR="00B66A14">
        <w:rPr>
          <w:rFonts w:ascii="Arial" w:hAnsi="Arial" w:cs="Arial"/>
          <w:color w:val="000000"/>
        </w:rPr>
        <w:instrText>trap knockout mouse model of Scn2a with a substantial reduction of voltage</w:instrText>
      </w:r>
      <w:r w:rsidR="00B66A14">
        <w:rPr>
          <w:rFonts w:ascii="Cambria Math" w:hAnsi="Cambria Math" w:cs="Cambria Math"/>
          <w:color w:val="000000"/>
        </w:rPr>
        <w:instrText>‐</w:instrText>
      </w:r>
      <w:r w:rsidR="00B66A14">
        <w:rPr>
          <w:rFonts w:ascii="Arial" w:hAnsi="Arial" w:cs="Arial"/>
          <w:color w:val="000000"/>
        </w:rPr>
        <w:instrText>gated sodium channel Nav1. 2 expression&lt;/title&gt;&lt;secondary-title&gt;Genes, Brain and Behavior&lt;/secondary-title&gt;&lt;/titles&gt;&lt;periodical&gt;&lt;full-title&gt;Genes, Brain and Behavior&lt;/full-title&gt;&lt;/periodical&gt;&lt;pages&gt;e12725&lt;/pages&gt;&lt;dates&gt;&lt;year&gt;2020&lt;/year&gt;&lt;/dates&gt;&lt;isbn&gt;1601-1848&lt;/isbn&gt;&lt;urls&gt;&lt;/urls&gt;&lt;/record&gt;&lt;/Cite&gt;&lt;/EndNote&gt;</w:instrText>
      </w:r>
      <w:r w:rsidR="005A3E52" w:rsidRPr="005A3E52">
        <w:rPr>
          <w:rFonts w:ascii="Arial" w:hAnsi="Arial" w:cs="Arial"/>
          <w:color w:val="000000"/>
        </w:rPr>
        <w:fldChar w:fldCharType="separate"/>
      </w:r>
      <w:r w:rsidR="00B66A14" w:rsidRPr="00B66A14">
        <w:rPr>
          <w:rFonts w:ascii="Arial" w:hAnsi="Arial" w:cs="Arial"/>
          <w:noProof/>
          <w:color w:val="000000"/>
          <w:vertAlign w:val="superscript"/>
        </w:rPr>
        <w:t>51</w:t>
      </w:r>
      <w:r w:rsidR="005A3E52" w:rsidRPr="005A3E52">
        <w:rPr>
          <w:rFonts w:ascii="Arial" w:hAnsi="Arial" w:cs="Arial"/>
          <w:color w:val="000000"/>
        </w:rPr>
        <w:fldChar w:fldCharType="end"/>
      </w:r>
      <w:r w:rsidR="005A3E52" w:rsidRPr="005A3E52">
        <w:rPr>
          <w:rFonts w:ascii="Arial" w:hAnsi="Arial" w:cs="Arial"/>
          <w:color w:val="000000"/>
        </w:rPr>
        <w:t xml:space="preserve">, and </w:t>
      </w:r>
      <w:r w:rsidR="00D47383" w:rsidRPr="00D47383">
        <w:rPr>
          <w:rFonts w:ascii="Arial" w:hAnsi="Arial" w:cs="Arial"/>
          <w:color w:val="000000"/>
        </w:rPr>
        <w:t xml:space="preserve">exhibit </w:t>
      </w:r>
      <w:r w:rsidR="005A3E52" w:rsidRPr="005A3E52">
        <w:rPr>
          <w:rFonts w:ascii="Arial" w:hAnsi="Arial" w:cs="Arial"/>
        </w:rPr>
        <w:t>severe social deficits (</w:t>
      </w:r>
      <w:r w:rsidR="005A3E52" w:rsidRPr="005A3E52">
        <w:rPr>
          <w:rFonts w:ascii="Arial" w:hAnsi="Arial" w:cs="Arial"/>
          <w:b/>
          <w:bCs/>
        </w:rPr>
        <w:t>Fig. 11F</w:t>
      </w:r>
      <w:r w:rsidR="005A3E52" w:rsidRPr="005A3E52">
        <w:rPr>
          <w:rFonts w:ascii="Arial" w:hAnsi="Arial" w:cs="Arial"/>
        </w:rPr>
        <w:t xml:space="preserve">). </w:t>
      </w:r>
      <w:r w:rsidR="00D47383" w:rsidRPr="00D47383">
        <w:rPr>
          <w:rFonts w:ascii="Arial" w:hAnsi="Arial" w:cs="Arial"/>
        </w:rPr>
        <w:t>I used these mice to study neuronal activity related to autism-like behaviors</w:t>
      </w:r>
      <w:r w:rsidR="005A3E52" w:rsidRPr="005A3E52">
        <w:rPr>
          <w:rFonts w:ascii="Arial" w:hAnsi="Arial" w:cs="Arial"/>
          <w:iCs/>
        </w:rPr>
        <w:t>.</w:t>
      </w:r>
      <w:r w:rsidR="00091AD6" w:rsidRPr="005A3E52">
        <w:rPr>
          <w:rFonts w:ascii="Arial" w:hAnsi="Arial" w:cs="Arial"/>
          <w:iCs/>
        </w:rPr>
        <w:t xml:space="preserve"> </w:t>
      </w:r>
      <w:r w:rsidR="00B53AC2" w:rsidRPr="005A3E52">
        <w:rPr>
          <w:rFonts w:ascii="Arial" w:hAnsi="Arial" w:cs="Arial"/>
          <w:iCs/>
        </w:rPr>
        <w:t xml:space="preserve">I injected </w:t>
      </w:r>
      <w:r w:rsidR="00FA37FE" w:rsidRPr="005A3E52">
        <w:rPr>
          <w:rFonts w:ascii="Arial" w:eastAsiaTheme="minorEastAsia" w:hAnsi="Arial" w:cs="Arial"/>
          <w:iCs/>
          <w:lang w:eastAsia="zh-CN"/>
        </w:rPr>
        <w:t>AAV1-hSyn-</w:t>
      </w:r>
      <w:r w:rsidR="00B53AC2" w:rsidRPr="005A3E52">
        <w:rPr>
          <w:rFonts w:ascii="Arial" w:hAnsi="Arial" w:cs="Arial"/>
          <w:iCs/>
        </w:rPr>
        <w:t>G</w:t>
      </w:r>
      <w:r w:rsidR="00FA37FE" w:rsidRPr="005A3E52">
        <w:rPr>
          <w:rFonts w:ascii="Arial" w:eastAsiaTheme="minorEastAsia" w:hAnsi="Arial" w:cs="Arial"/>
          <w:iCs/>
          <w:lang w:eastAsia="zh-CN"/>
        </w:rPr>
        <w:t>C</w:t>
      </w:r>
      <w:r w:rsidR="00B53AC2" w:rsidRPr="005A3E52">
        <w:rPr>
          <w:rFonts w:ascii="Arial" w:hAnsi="Arial" w:cs="Arial"/>
          <w:iCs/>
        </w:rPr>
        <w:t>am</w:t>
      </w:r>
      <w:r w:rsidR="00FA37FE" w:rsidRPr="005A3E52">
        <w:rPr>
          <w:rFonts w:ascii="Arial" w:eastAsiaTheme="minorEastAsia" w:hAnsi="Arial" w:cs="Arial"/>
          <w:iCs/>
          <w:lang w:eastAsia="zh-CN"/>
        </w:rPr>
        <w:t>P</w:t>
      </w:r>
      <w:r w:rsidR="00B53AC2" w:rsidRPr="005A3E52">
        <w:rPr>
          <w:rFonts w:ascii="Arial" w:hAnsi="Arial" w:cs="Arial"/>
          <w:iCs/>
        </w:rPr>
        <w:t xml:space="preserve">6s and </w:t>
      </w:r>
      <w:r w:rsidR="00AE37CD" w:rsidRPr="005A3E52">
        <w:rPr>
          <w:rFonts w:ascii="Arial" w:hAnsi="Arial" w:cs="Arial"/>
          <w:iCs/>
        </w:rPr>
        <w:t>implanted</w:t>
      </w:r>
      <w:r w:rsidR="00B53AC2" w:rsidRPr="005A3E52">
        <w:rPr>
          <w:rFonts w:ascii="Arial" w:hAnsi="Arial" w:cs="Arial"/>
          <w:iCs/>
        </w:rPr>
        <w:t xml:space="preserve"> </w:t>
      </w:r>
      <w:r w:rsidR="00F60FA2" w:rsidRPr="005A3E52">
        <w:rPr>
          <w:rFonts w:ascii="Arial" w:hAnsi="Arial" w:cs="Arial"/>
          <w:iCs/>
        </w:rPr>
        <w:t xml:space="preserve">a </w:t>
      </w:r>
      <w:r w:rsidR="00B53AC2" w:rsidRPr="005A3E52">
        <w:rPr>
          <w:rFonts w:ascii="Arial" w:hAnsi="Arial" w:cs="Arial"/>
          <w:iCs/>
        </w:rPr>
        <w:t>Prism len</w:t>
      </w:r>
      <w:r w:rsidR="00902A3F" w:rsidRPr="005A3E52">
        <w:rPr>
          <w:rFonts w:ascii="Arial" w:eastAsiaTheme="minorEastAsia" w:hAnsi="Arial" w:cs="Arial"/>
          <w:iCs/>
          <w:lang w:eastAsia="zh-CN"/>
        </w:rPr>
        <w:t>s (</w:t>
      </w:r>
      <w:proofErr w:type="spellStart"/>
      <w:r w:rsidR="00902A3F" w:rsidRPr="005A3E52">
        <w:rPr>
          <w:rFonts w:ascii="Arial" w:eastAsiaTheme="minorEastAsia" w:hAnsi="Arial" w:cs="Arial"/>
          <w:iCs/>
          <w:lang w:eastAsia="zh-CN"/>
        </w:rPr>
        <w:t>Inscopix</w:t>
      </w:r>
      <w:proofErr w:type="spellEnd"/>
      <w:r w:rsidR="00902A3F" w:rsidRPr="005A3E52">
        <w:rPr>
          <w:rFonts w:ascii="Arial" w:eastAsiaTheme="minorEastAsia" w:hAnsi="Arial" w:cs="Arial"/>
          <w:iCs/>
          <w:lang w:eastAsia="zh-CN"/>
        </w:rPr>
        <w:t>)</w:t>
      </w:r>
      <w:r w:rsidR="00B53AC2" w:rsidRPr="005A3E52">
        <w:rPr>
          <w:rFonts w:ascii="Arial" w:hAnsi="Arial" w:cs="Arial"/>
          <w:iCs/>
        </w:rPr>
        <w:t xml:space="preserve"> </w:t>
      </w:r>
      <w:r w:rsidR="00FA37FE" w:rsidRPr="005A3E52">
        <w:rPr>
          <w:rFonts w:ascii="Arial" w:eastAsiaTheme="minorEastAsia" w:hAnsi="Arial" w:cs="Arial"/>
          <w:iCs/>
          <w:lang w:eastAsia="zh-CN"/>
        </w:rPr>
        <w:t>into the striatum</w:t>
      </w:r>
      <w:r w:rsidR="00AE37CD" w:rsidRPr="005A3E52">
        <w:rPr>
          <w:rFonts w:ascii="Arial" w:eastAsiaTheme="minorEastAsia" w:hAnsi="Arial" w:cs="Arial"/>
          <w:iCs/>
          <w:lang w:eastAsia="zh-CN"/>
        </w:rPr>
        <w:t xml:space="preserve"> of adult mice</w:t>
      </w:r>
      <w:r w:rsidR="00B53AC2" w:rsidRPr="005A3E52">
        <w:rPr>
          <w:rFonts w:ascii="Arial" w:hAnsi="Arial" w:cs="Arial"/>
          <w:iCs/>
        </w:rPr>
        <w:t xml:space="preserve">. </w:t>
      </w:r>
      <w:r w:rsidR="00B734B9" w:rsidRPr="005A3E52">
        <w:rPr>
          <w:rFonts w:ascii="Arial" w:eastAsiaTheme="minorEastAsia" w:hAnsi="Arial" w:cs="Arial"/>
          <w:iCs/>
          <w:lang w:eastAsia="zh-CN"/>
        </w:rPr>
        <w:t>1</w:t>
      </w:r>
      <w:r w:rsidR="00FA37FE" w:rsidRPr="005A3E52">
        <w:rPr>
          <w:rFonts w:ascii="Arial" w:eastAsiaTheme="minorEastAsia" w:hAnsi="Arial" w:cs="Arial"/>
          <w:iCs/>
          <w:lang w:eastAsia="zh-CN"/>
        </w:rPr>
        <w:t xml:space="preserve"> </w:t>
      </w:r>
      <w:r w:rsidR="00560391" w:rsidRPr="005A3E52">
        <w:rPr>
          <w:rFonts w:ascii="Arial" w:eastAsiaTheme="minorEastAsia" w:hAnsi="Arial" w:cs="Arial"/>
          <w:iCs/>
          <w:lang w:eastAsia="zh-CN"/>
        </w:rPr>
        <w:t>month</w:t>
      </w:r>
      <w:r w:rsidR="00FA37FE" w:rsidRPr="005A3E52">
        <w:rPr>
          <w:rFonts w:ascii="Arial" w:eastAsiaTheme="minorEastAsia" w:hAnsi="Arial" w:cs="Arial"/>
          <w:iCs/>
          <w:lang w:eastAsia="zh-CN"/>
        </w:rPr>
        <w:t xml:space="preserve"> later</w:t>
      </w:r>
      <w:r w:rsidR="00B53AC2" w:rsidRPr="005A3E52">
        <w:rPr>
          <w:rFonts w:ascii="Arial" w:hAnsi="Arial" w:cs="Arial"/>
          <w:iCs/>
        </w:rPr>
        <w:t>, I</w:t>
      </w:r>
      <w:r w:rsidR="00091AD6" w:rsidRPr="005A3E52">
        <w:rPr>
          <w:rFonts w:ascii="Arial" w:hAnsi="Arial" w:cs="Arial"/>
          <w:iCs/>
        </w:rPr>
        <w:t xml:space="preserve"> </w:t>
      </w:r>
      <w:r w:rsidR="00B53AC2" w:rsidRPr="005A3E52">
        <w:rPr>
          <w:rFonts w:ascii="Arial" w:hAnsi="Arial" w:cs="Arial"/>
          <w:iCs/>
        </w:rPr>
        <w:t>recorded neuronal activity by calcium imaging and</w:t>
      </w:r>
      <w:r w:rsidR="00FA37FE" w:rsidRPr="005A3E52">
        <w:rPr>
          <w:rFonts w:ascii="Arial" w:eastAsiaTheme="minorEastAsia" w:hAnsi="Arial" w:cs="Arial"/>
          <w:iCs/>
          <w:lang w:eastAsia="zh-CN"/>
        </w:rPr>
        <w:t xml:space="preserve"> </w:t>
      </w:r>
      <w:r w:rsidR="00FA37FE" w:rsidRPr="005A3E52">
        <w:rPr>
          <w:rFonts w:ascii="Arial" w:hAnsi="Arial" w:cs="Arial"/>
          <w:iCs/>
        </w:rPr>
        <w:t>simultaneously</w:t>
      </w:r>
      <w:r w:rsidR="00FA37FE" w:rsidRPr="005A3E52">
        <w:rPr>
          <w:rFonts w:ascii="Arial" w:eastAsiaTheme="minorEastAsia" w:hAnsi="Arial" w:cs="Arial"/>
          <w:iCs/>
          <w:lang w:eastAsia="zh-CN"/>
        </w:rPr>
        <w:t xml:space="preserve"> assessed sociability by performing</w:t>
      </w:r>
      <w:r w:rsidR="00B53AC2" w:rsidRPr="005A3E52">
        <w:rPr>
          <w:rFonts w:ascii="Arial" w:hAnsi="Arial" w:cs="Arial"/>
          <w:iCs/>
        </w:rPr>
        <w:t xml:space="preserve"> </w:t>
      </w:r>
      <w:r w:rsidR="00FA37FE" w:rsidRPr="005A3E52">
        <w:rPr>
          <w:rFonts w:ascii="Arial" w:hAnsi="Arial" w:cs="Arial"/>
          <w:iCs/>
        </w:rPr>
        <w:t xml:space="preserve">a social preference test </w:t>
      </w:r>
      <w:r w:rsidR="00B53AC2" w:rsidRPr="005A3E52">
        <w:rPr>
          <w:rFonts w:ascii="Arial" w:hAnsi="Arial" w:cs="Arial"/>
          <w:iCs/>
        </w:rPr>
        <w:t xml:space="preserve">in </w:t>
      </w:r>
      <w:r w:rsidR="00FA37FE" w:rsidRPr="005A3E52">
        <w:rPr>
          <w:rFonts w:ascii="Arial" w:hAnsi="Arial" w:cs="Arial"/>
          <w:iCs/>
        </w:rPr>
        <w:t xml:space="preserve">a </w:t>
      </w:r>
      <w:bookmarkStart w:id="46" w:name="OLE_LINK27"/>
      <w:r w:rsidR="00FA37FE" w:rsidRPr="005A3E52">
        <w:rPr>
          <w:rFonts w:ascii="Arial" w:eastAsiaTheme="minorEastAsia" w:hAnsi="Arial" w:cs="Arial"/>
          <w:iCs/>
          <w:lang w:eastAsia="zh-CN"/>
        </w:rPr>
        <w:t xml:space="preserve">linear </w:t>
      </w:r>
      <w:r w:rsidR="00B53AC2" w:rsidRPr="005A3E52">
        <w:rPr>
          <w:rFonts w:ascii="Arial" w:hAnsi="Arial" w:cs="Arial"/>
          <w:iCs/>
        </w:rPr>
        <w:t xml:space="preserve">three-chamber </w:t>
      </w:r>
      <w:bookmarkEnd w:id="46"/>
      <w:r w:rsidR="00B53AC2" w:rsidRPr="005A3E52">
        <w:rPr>
          <w:rFonts w:ascii="Arial" w:hAnsi="Arial" w:cs="Arial"/>
          <w:iCs/>
        </w:rPr>
        <w:t>(</w:t>
      </w:r>
      <w:r w:rsidR="00B53AC2" w:rsidRPr="005A3E52">
        <w:rPr>
          <w:rFonts w:ascii="Arial" w:hAnsi="Arial" w:cs="Arial"/>
          <w:b/>
          <w:bCs/>
          <w:iCs/>
        </w:rPr>
        <w:t>Fig. 1</w:t>
      </w:r>
      <w:r w:rsidR="00362BF1" w:rsidRPr="005A3E52">
        <w:rPr>
          <w:rFonts w:ascii="Arial" w:hAnsi="Arial" w:cs="Arial"/>
          <w:b/>
          <w:bCs/>
          <w:iCs/>
        </w:rPr>
        <w:t>1</w:t>
      </w:r>
      <w:r w:rsidR="00B53AC2" w:rsidRPr="005A3E52">
        <w:rPr>
          <w:rFonts w:ascii="Arial" w:hAnsi="Arial" w:cs="Arial"/>
          <w:b/>
          <w:bCs/>
          <w:iCs/>
        </w:rPr>
        <w:t>A-C</w:t>
      </w:r>
      <w:r w:rsidR="00B53AC2" w:rsidRPr="005A3E52">
        <w:rPr>
          <w:rFonts w:ascii="Arial" w:hAnsi="Arial" w:cs="Arial"/>
          <w:iCs/>
        </w:rPr>
        <w:t>)</w:t>
      </w:r>
      <w:r w:rsidR="00091AD6" w:rsidRPr="005A3E52">
        <w:rPr>
          <w:rFonts w:ascii="Arial" w:hAnsi="Arial" w:cs="Arial"/>
          <w:iCs/>
        </w:rPr>
        <w:t xml:space="preserve">. </w:t>
      </w:r>
      <w:r w:rsidR="00B53AC2" w:rsidRPr="005A3E52">
        <w:rPr>
          <w:rFonts w:ascii="Arial" w:hAnsi="Arial" w:cs="Arial"/>
          <w:iCs/>
        </w:rPr>
        <w:t>Data showed increased neuronal activity and</w:t>
      </w:r>
      <w:r w:rsidR="00091AD6" w:rsidRPr="005A3E52">
        <w:rPr>
          <w:rFonts w:ascii="Arial" w:hAnsi="Arial" w:cs="Arial"/>
          <w:iCs/>
        </w:rPr>
        <w:t xml:space="preserve"> reduced </w:t>
      </w:r>
      <w:r w:rsidR="00B53AC2" w:rsidRPr="005A3E52">
        <w:rPr>
          <w:rFonts w:ascii="Arial" w:hAnsi="Arial" w:cs="Arial"/>
          <w:iCs/>
        </w:rPr>
        <w:t xml:space="preserve">social </w:t>
      </w:r>
      <w:r w:rsidR="00091AD6" w:rsidRPr="005A3E52">
        <w:rPr>
          <w:rFonts w:ascii="Arial" w:hAnsi="Arial" w:cs="Arial"/>
          <w:iCs/>
        </w:rPr>
        <w:t xml:space="preserve">time </w:t>
      </w:r>
      <w:r w:rsidR="00FA37FE" w:rsidRPr="005A3E52">
        <w:rPr>
          <w:rFonts w:ascii="Arial" w:eastAsiaTheme="minorEastAsia" w:hAnsi="Arial" w:cs="Arial"/>
          <w:iCs/>
          <w:lang w:eastAsia="zh-CN"/>
        </w:rPr>
        <w:t xml:space="preserve">for the </w:t>
      </w:r>
      <w:r w:rsidR="00FA37FE" w:rsidRPr="005A3E52">
        <w:rPr>
          <w:rFonts w:ascii="Arial" w:hAnsi="Arial" w:cs="Arial"/>
          <w:i/>
          <w:iCs/>
        </w:rPr>
        <w:t>Scn2a</w:t>
      </w:r>
      <w:r w:rsidR="00FA37FE" w:rsidRPr="005A3E52">
        <w:rPr>
          <w:rFonts w:ascii="Arial" w:hAnsi="Arial" w:cs="Arial"/>
        </w:rPr>
        <w:t>-deficient</w:t>
      </w:r>
      <w:r w:rsidR="00B53AC2" w:rsidRPr="005A3E52">
        <w:rPr>
          <w:rFonts w:ascii="Arial" w:hAnsi="Arial" w:cs="Arial"/>
        </w:rPr>
        <w:t xml:space="preserve"> </w:t>
      </w:r>
      <w:r w:rsidR="00B53AC2" w:rsidRPr="005A3E52">
        <w:rPr>
          <w:rFonts w:ascii="Arial" w:hAnsi="Arial" w:cs="Arial"/>
          <w:iCs/>
        </w:rPr>
        <w:t xml:space="preserve">mice </w:t>
      </w:r>
      <w:r w:rsidR="00091AD6" w:rsidRPr="005A3E52">
        <w:rPr>
          <w:rFonts w:ascii="Arial" w:hAnsi="Arial" w:cs="Arial"/>
          <w:iCs/>
        </w:rPr>
        <w:t>(</w:t>
      </w:r>
      <w:r w:rsidR="00091AD6" w:rsidRPr="005A3E52">
        <w:rPr>
          <w:rFonts w:ascii="Arial" w:hAnsi="Arial" w:cs="Arial"/>
          <w:b/>
          <w:bCs/>
          <w:iCs/>
        </w:rPr>
        <w:t>Fig. 1</w:t>
      </w:r>
      <w:r w:rsidR="00362BF1" w:rsidRPr="005A3E52">
        <w:rPr>
          <w:rFonts w:ascii="Arial" w:hAnsi="Arial" w:cs="Arial"/>
          <w:b/>
          <w:bCs/>
          <w:iCs/>
        </w:rPr>
        <w:t>1</w:t>
      </w:r>
      <w:r w:rsidR="00B53AC2" w:rsidRPr="005A3E52">
        <w:rPr>
          <w:rFonts w:ascii="Arial" w:hAnsi="Arial" w:cs="Arial"/>
          <w:b/>
          <w:bCs/>
          <w:iCs/>
        </w:rPr>
        <w:t>D-F</w:t>
      </w:r>
      <w:r w:rsidR="00091AD6" w:rsidRPr="005A3E52">
        <w:rPr>
          <w:rFonts w:ascii="Arial" w:hAnsi="Arial" w:cs="Arial"/>
          <w:iCs/>
        </w:rPr>
        <w:t>)</w:t>
      </w:r>
      <w:r w:rsidR="00F60FA2" w:rsidRPr="005A3E52">
        <w:rPr>
          <w:rFonts w:ascii="Arial" w:hAnsi="Arial" w:cs="Arial"/>
          <w:iCs/>
        </w:rPr>
        <w:t>,</w:t>
      </w:r>
      <w:r w:rsidR="00091AD6" w:rsidRPr="005A3E52">
        <w:rPr>
          <w:rFonts w:ascii="Arial" w:hAnsi="Arial" w:cs="Arial"/>
          <w:iCs/>
        </w:rPr>
        <w:t xml:space="preserve"> </w:t>
      </w:r>
      <w:r w:rsidR="00D47383" w:rsidRPr="00D47383">
        <w:rPr>
          <w:rFonts w:ascii="Arial" w:hAnsi="Arial" w:cs="Arial"/>
          <w:iCs/>
        </w:rPr>
        <w:t>highlighting their social deficits and my ability to conduct this critical experiment</w:t>
      </w:r>
      <w:r w:rsidR="00091AD6" w:rsidRPr="005A3E52">
        <w:rPr>
          <w:rFonts w:ascii="Arial" w:hAnsi="Arial" w:cs="Arial"/>
          <w:iCs/>
        </w:rPr>
        <w:t>.</w:t>
      </w:r>
    </w:p>
    <w:p w14:paraId="0AD20960" w14:textId="762230AE" w:rsidR="002D6454" w:rsidRDefault="002D6454" w:rsidP="0035415C">
      <w:pPr>
        <w:pStyle w:val="BodyText"/>
        <w:ind w:left="0"/>
        <w:rPr>
          <w:b/>
          <w:bCs/>
          <w:u w:val="single"/>
        </w:rPr>
      </w:pPr>
      <w:r w:rsidRPr="00446129">
        <w:rPr>
          <w:b/>
          <w:bCs/>
          <w:u w:val="single"/>
        </w:rPr>
        <w:t>Rationale</w:t>
      </w:r>
    </w:p>
    <w:p w14:paraId="598833CA" w14:textId="7426F06C" w:rsidR="00B120F8" w:rsidRPr="00446129" w:rsidRDefault="00B65E3D" w:rsidP="00B65E3D">
      <w:pPr>
        <w:pStyle w:val="BodyText"/>
        <w:ind w:left="0"/>
        <w:rPr>
          <w:rFonts w:eastAsiaTheme="minorEastAsia"/>
          <w:lang w:eastAsia="zh-CN"/>
        </w:rPr>
      </w:pPr>
      <w:r w:rsidRPr="00771BB5">
        <w:t xml:space="preserve">In </w:t>
      </w:r>
      <w:r w:rsidRPr="0011169C">
        <w:rPr>
          <w:rStyle w:val="Strong"/>
          <w:b w:val="0"/>
          <w:bCs w:val="0"/>
        </w:rPr>
        <w:t xml:space="preserve">adult </w:t>
      </w:r>
      <w:r w:rsidRPr="0011169C">
        <w:rPr>
          <w:rStyle w:val="Strong"/>
          <w:b w:val="0"/>
          <w:bCs w:val="0"/>
          <w:i/>
          <w:iCs/>
        </w:rPr>
        <w:t>Scn2a</w:t>
      </w:r>
      <w:r w:rsidRPr="0011169C">
        <w:rPr>
          <w:rStyle w:val="Strong"/>
          <w:b w:val="0"/>
          <w:bCs w:val="0"/>
          <w:i/>
          <w:iCs/>
          <w:vertAlign w:val="superscript"/>
        </w:rPr>
        <w:t>+/-</w:t>
      </w:r>
      <w:r w:rsidRPr="0011169C">
        <w:rPr>
          <w:rStyle w:val="Strong"/>
          <w:b w:val="0"/>
          <w:bCs w:val="0"/>
        </w:rPr>
        <w:t xml:space="preserve"> mice</w:t>
      </w:r>
      <w:r w:rsidRPr="00771BB5">
        <w:t xml:space="preserve">, there are </w:t>
      </w:r>
      <w:r w:rsidRPr="0011169C">
        <w:rPr>
          <w:rStyle w:val="Strong"/>
          <w:b w:val="0"/>
          <w:bCs w:val="0"/>
        </w:rPr>
        <w:t xml:space="preserve">no major </w:t>
      </w:r>
      <w:r w:rsidR="006C270A">
        <w:rPr>
          <w:rStyle w:val="Strong"/>
          <w:b w:val="0"/>
          <w:bCs w:val="0"/>
        </w:rPr>
        <w:t xml:space="preserve">social deficits </w:t>
      </w:r>
      <w:r w:rsidRPr="007B35D6">
        <w:rPr>
          <w:rStyle w:val="Strong"/>
          <w:b w:val="0"/>
          <w:bCs w:val="0"/>
        </w:rPr>
        <w:t>or</w:t>
      </w:r>
      <w:r>
        <w:rPr>
          <w:rStyle w:val="Strong"/>
        </w:rPr>
        <w:t xml:space="preserve"> </w:t>
      </w:r>
      <w:r w:rsidRPr="0011169C">
        <w:rPr>
          <w:rStyle w:val="Strong"/>
          <w:b w:val="0"/>
          <w:bCs w:val="0"/>
        </w:rPr>
        <w:t>impairments</w:t>
      </w:r>
      <w:r w:rsidRPr="00771BB5">
        <w:t xml:space="preserve"> in intrinsic </w:t>
      </w:r>
      <w:r>
        <w:t xml:space="preserve">and </w:t>
      </w:r>
      <w:r w:rsidRPr="00771BB5">
        <w:t>network excitability</w:t>
      </w:r>
      <w:r w:rsidRPr="00446129">
        <w:fldChar w:fldCharType="begin">
          <w:fldData xml:space="preserve">PEVuZE5vdGU+PENpdGU+PEF1dGhvcj5QbGFuZWxscy1DYXNlczwvQXV0aG9yPjxZZWFyPjIwMDA8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</w:fldData>
        </w:fldChar>
      </w:r>
      <w:r>
        <w:instrText xml:space="preserve"> ADDIN EN.CITE </w:instrText>
      </w:r>
      <w:r>
        <w:fldChar w:fldCharType="begin">
          <w:fldData xml:space="preserve">PEVuZE5vdGU+PENpdGU+PEF1dGhvcj5QbGFuZWxscy1DYXNlczwvQXV0aG9yPjxZZWFyPjIwMDA8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</w:fldData>
        </w:fldChar>
      </w:r>
      <w:r>
        <w:instrText xml:space="preserve"> ADDIN EN.CITE.DATA </w:instrText>
      </w:r>
      <w:r>
        <w:fldChar w:fldCharType="end"/>
      </w:r>
      <w:r w:rsidRPr="00446129">
        <w:fldChar w:fldCharType="separate"/>
      </w:r>
      <w:r w:rsidRPr="00A92D72">
        <w:rPr>
          <w:noProof/>
          <w:vertAlign w:val="superscript"/>
        </w:rPr>
        <w:t>10-14</w:t>
      </w:r>
      <w:r w:rsidRPr="00446129">
        <w:fldChar w:fldCharType="end"/>
      </w:r>
      <w:r w:rsidRPr="00771BB5">
        <w:t xml:space="preserve">. However, in my </w:t>
      </w:r>
      <w:r w:rsidRPr="0011169C">
        <w:rPr>
          <w:rStyle w:val="Strong"/>
          <w:b w:val="0"/>
          <w:bCs w:val="0"/>
        </w:rPr>
        <w:t xml:space="preserve">human brain organoid and </w:t>
      </w:r>
      <w:proofErr w:type="spellStart"/>
      <w:r w:rsidRPr="0011169C">
        <w:rPr>
          <w:rStyle w:val="Strong"/>
          <w:b w:val="0"/>
          <w:bCs w:val="0"/>
        </w:rPr>
        <w:t>assembloid</w:t>
      </w:r>
      <w:proofErr w:type="spellEnd"/>
      <w:r w:rsidRPr="0011169C">
        <w:rPr>
          <w:rStyle w:val="Strong"/>
          <w:b w:val="0"/>
          <w:bCs w:val="0"/>
        </w:rPr>
        <w:t xml:space="preserve"> models</w:t>
      </w:r>
      <w:r w:rsidRPr="00771BB5">
        <w:t xml:space="preserve">, heterozygous </w:t>
      </w:r>
      <w:r w:rsidRPr="0011169C">
        <w:rPr>
          <w:rStyle w:val="Strong"/>
          <w:b w:val="0"/>
          <w:bCs w:val="0"/>
          <w:i/>
          <w:iCs/>
        </w:rPr>
        <w:t>SCN2A-C959X</w:t>
      </w:r>
      <w:r w:rsidRPr="0011169C">
        <w:rPr>
          <w:rStyle w:val="Strong"/>
          <w:b w:val="0"/>
          <w:bCs w:val="0"/>
        </w:rPr>
        <w:t xml:space="preserve"> mutation</w:t>
      </w:r>
      <w:r w:rsidRPr="00771BB5">
        <w:t xml:space="preserve"> induce</w:t>
      </w:r>
      <w:r>
        <w:t>s</w:t>
      </w:r>
      <w:r w:rsidRPr="00771BB5">
        <w:t xml:space="preserve"> </w:t>
      </w:r>
      <w:r w:rsidRPr="0011169C">
        <w:rPr>
          <w:rStyle w:val="Strong"/>
          <w:b w:val="0"/>
          <w:bCs w:val="0"/>
        </w:rPr>
        <w:t>hyperexcitability</w:t>
      </w:r>
      <w:r w:rsidRPr="00771BB5">
        <w:t xml:space="preserve"> </w:t>
      </w:r>
      <w:r>
        <w:t>(</w:t>
      </w:r>
      <w:r w:rsidRPr="00B65E3D">
        <w:rPr>
          <w:b/>
          <w:bCs/>
        </w:rPr>
        <w:t>Fig. 4</w:t>
      </w:r>
      <w:r>
        <w:t xml:space="preserve">) </w:t>
      </w:r>
      <w:r w:rsidRPr="00771BB5">
        <w:t xml:space="preserve">and </w:t>
      </w:r>
      <w:r>
        <w:rPr>
          <w:rStyle w:val="Strong"/>
          <w:b w:val="0"/>
          <w:bCs w:val="0"/>
        </w:rPr>
        <w:t>impaired</w:t>
      </w:r>
      <w:r w:rsidRPr="0011169C">
        <w:rPr>
          <w:rStyle w:val="Strong"/>
          <w:b w:val="0"/>
          <w:bCs w:val="0"/>
        </w:rPr>
        <w:t xml:space="preserve"> circuits</w:t>
      </w:r>
      <w:r w:rsidRPr="00771BB5">
        <w:t xml:space="preserve"> (</w:t>
      </w:r>
      <w:r w:rsidRPr="00B65E3D">
        <w:rPr>
          <w:b/>
          <w:bCs/>
        </w:rPr>
        <w:t>Fig. 7</w:t>
      </w:r>
      <w:r w:rsidRPr="00771BB5">
        <w:t xml:space="preserve">). I </w:t>
      </w:r>
      <w:r w:rsidRPr="00B65E3D">
        <w:rPr>
          <w:i/>
          <w:iCs/>
          <w:u w:val="single"/>
        </w:rPr>
        <w:t>hypothesize</w:t>
      </w:r>
      <w:r w:rsidRPr="00771BB5">
        <w:t xml:space="preserve"> that even a </w:t>
      </w:r>
      <w:r w:rsidRPr="0011169C">
        <w:rPr>
          <w:rStyle w:val="Strong"/>
          <w:b w:val="0"/>
          <w:bCs w:val="0"/>
        </w:rPr>
        <w:t>small proportion of dysfunctional human cells</w:t>
      </w:r>
      <w:r w:rsidRPr="00771BB5">
        <w:t xml:space="preserve"> can significantly impair human-human and human-mouse circuits</w:t>
      </w:r>
      <w:r>
        <w:fldChar w:fldCharType="begin"/>
      </w:r>
      <w:r w:rsidR="00B66A14">
        <w:instrText xml:space="preserve"> ADDIN EN.CITE &lt;EndNote&gt;&lt;Cite&gt;&lt;Author&gt;Wang&lt;/Author&gt;&lt;Year&gt;2024&lt;/Year&gt;&lt;RecNum&gt;1317&lt;/RecNum&gt;&lt;DisplayText&gt;&lt;style face="superscript"&gt;52&lt;/style&gt;&lt;/DisplayText&gt;&lt;record&gt;&lt;rec-number&gt;1317&lt;/rec-number&gt;&lt;foreign-keys&gt;&lt;key app="EN" db-id="wsawtvpd4pez5geraz8vea9qzaspsrtxzavx" timestamp="1730227128"&gt;1317&lt;/key&gt;&lt;/foreign-keys&gt;&lt;ref-type name="Journal Article"&gt;17&lt;/ref-type&gt;&lt;contributors&gt;&lt;authors&gt;&lt;author&gt;Wang, Le&lt;/author&gt;&lt;author&gt;Mirabella, Vincent R.&lt;/author&gt;&lt;author&gt;Dai, Rujia&lt;/author&gt;&lt;author&gt;Su, Xiao&lt;/author&gt;&lt;author&gt;Xu, Ranjie&lt;/author&gt;&lt;author&gt;Jadali, Azadeh&lt;/author&gt;&lt;author&gt;Bernabucci, Matteo&lt;/author&gt;&lt;author&gt;Singh, Ishnoor&lt;/author&gt;&lt;author&gt;Chen, Yu&lt;/author&gt;&lt;author&gt;Tian, Jianghua&lt;/author&gt;&lt;author&gt;Jiang, Peng&lt;/author&gt;&lt;author&gt;Kwan, Kevin Y.&lt;/author&gt;&lt;author&gt;Pak, ChangHui&lt;/author&gt;&lt;author&gt;Liu, Chunyu&lt;/author&gt;&lt;author&gt;Comoletti, Davide&lt;/author&gt;&lt;author&gt;Hart, Ronald P.&lt;/author&gt;&lt;author&gt;Chen, Chao&lt;/author&gt;&lt;author&gt;Südhof, Thomas C.&lt;/author&gt;&lt;author&gt;Pang, Zhiping P.&lt;/author&gt;&lt;/authors&gt;&lt;/contributors&gt;&lt;titles&gt;&lt;title&gt;Analyses of the autism-associated neuroligin-3 R451C mutation in human neurons reveal a gain-of-function synaptic mechanism&lt;/title&gt;&lt;secondary-title&gt;Molecular Psychiatry&lt;/secondary-title&gt;&lt;/titles&gt;&lt;periodical&gt;&lt;full-title&gt;Molecular Psychiatry&lt;/full-title&gt;&lt;/periodical&gt;&lt;pages&gt;1620-1635&lt;/pages&gt;&lt;volume&gt;29&lt;/volume&gt;&lt;number&gt;6&lt;/number&gt;&lt;dates&gt;&lt;year&gt;2024&lt;/year&gt;&lt;pub-dates&gt;&lt;date&gt;2024/06/01&lt;/date&gt;&lt;/pub-dates&gt;&lt;/dates&gt;&lt;isbn&gt;1476-5578&lt;/isbn&gt;&lt;urls&gt;&lt;related-urls&gt;&lt;url&gt;https://doi.org/10.1038/s41380-022-01834-x&lt;/url&gt;&lt;/related-urls&gt;&lt;/urls&gt;&lt;electronic-resource-num&gt;10.1038/s41380-022-01834-x&lt;/electronic-resource-num&gt;&lt;/record&gt;&lt;/Cite&gt;&lt;/EndNote&gt;</w:instrText>
      </w:r>
      <w:r>
        <w:fldChar w:fldCharType="separate"/>
      </w:r>
      <w:r w:rsidR="00B66A14" w:rsidRPr="00B66A14">
        <w:rPr>
          <w:noProof/>
          <w:vertAlign w:val="superscript"/>
        </w:rPr>
        <w:t>52</w:t>
      </w:r>
      <w:r>
        <w:fldChar w:fldCharType="end"/>
      </w:r>
      <w:r w:rsidRPr="00771BB5">
        <w:t xml:space="preserve">, contributing to </w:t>
      </w:r>
      <w:r w:rsidR="005A3E52" w:rsidRPr="005A3E52">
        <w:t>behavioral impairments</w:t>
      </w:r>
      <w:r>
        <w:fldChar w:fldCharType="begin">
          <w:fldData xml:space="preserve">PEVuZE5vdGU+PENpdGU+PEF1dGhvcj5SZXZhaDwvQXV0aG9yPjxZZWFyPjIwMjI8L1llYXI+PFJl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</w:fldData>
        </w:fldChar>
      </w:r>
      <w:r w:rsidR="00B66A14">
        <w:instrText xml:space="preserve"> ADDIN EN.CITE </w:instrText>
      </w:r>
      <w:r w:rsidR="00B66A14">
        <w:fldChar w:fldCharType="begin">
          <w:fldData xml:space="preserve">PEVuZE5vdGU+PENpdGU+PEF1dGhvcj5SZXZhaDwvQXV0aG9yPjxZZWFyPjIwMjI8L1llYXI+PFJl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</w:fldData>
        </w:fldChar>
      </w:r>
      <w:r w:rsidR="00B66A14">
        <w:instrText xml:space="preserve"> ADDIN EN.CITE.DATA </w:instrText>
      </w:r>
      <w:r w:rsidR="00B66A14">
        <w:fldChar w:fldCharType="end"/>
      </w:r>
      <w:r>
        <w:fldChar w:fldCharType="separate"/>
      </w:r>
      <w:r w:rsidR="00B66A14" w:rsidRPr="00B66A14">
        <w:rPr>
          <w:noProof/>
          <w:vertAlign w:val="superscript"/>
        </w:rPr>
        <w:t>53,54</w:t>
      </w:r>
      <w:r>
        <w:fldChar w:fldCharType="end"/>
      </w:r>
      <w:r w:rsidRPr="00771BB5">
        <w:t xml:space="preserve">. </w:t>
      </w:r>
      <w:r>
        <w:t xml:space="preserve">To test </w:t>
      </w:r>
      <w:r w:rsidR="005A3E52">
        <w:t>this</w:t>
      </w:r>
      <w:r>
        <w:t xml:space="preserve">, </w:t>
      </w:r>
      <w:r w:rsidR="005A3E52" w:rsidRPr="005A3E52">
        <w:t xml:space="preserve">our preliminary data from chimeric mice with </w:t>
      </w:r>
      <w:r w:rsidR="005A3E52" w:rsidRPr="009E582F">
        <w:rPr>
          <w:i/>
          <w:iCs/>
        </w:rPr>
        <w:t>SCN2A</w:t>
      </w:r>
      <w:r w:rsidR="005A3E52" w:rsidRPr="005A3E52">
        <w:t>-mutant human neurons show a trend of increased grooming behavior (</w:t>
      </w:r>
      <w:r w:rsidR="005A3E52" w:rsidRPr="005A3E52">
        <w:rPr>
          <w:b/>
          <w:bCs/>
        </w:rPr>
        <w:t>Fig. 10</w:t>
      </w:r>
      <w:r w:rsidR="005A3E52" w:rsidRPr="005A3E52">
        <w:t>), supporting the feasibility of using chimeric mice to study behavior.</w:t>
      </w:r>
      <w:r>
        <w:t xml:space="preserve"> Thus, t</w:t>
      </w:r>
      <w:r w:rsidRPr="00771BB5">
        <w:t xml:space="preserve">o address </w:t>
      </w:r>
      <w:r w:rsidRPr="005A3E52">
        <w:t xml:space="preserve">a </w:t>
      </w:r>
      <w:r w:rsidRPr="0011169C">
        <w:rPr>
          <w:rStyle w:val="Strong"/>
          <w:b w:val="0"/>
          <w:bCs w:val="0"/>
        </w:rPr>
        <w:t xml:space="preserve">notable gap in studying </w:t>
      </w:r>
      <w:r w:rsidR="005A3E52" w:rsidRPr="005A3E52">
        <w:rPr>
          <w:rStyle w:val="Strong"/>
          <w:b w:val="0"/>
          <w:bCs w:val="0"/>
          <w:i/>
          <w:iCs/>
        </w:rPr>
        <w:t>C959X</w:t>
      </w:r>
      <w:r w:rsidR="005A3E52">
        <w:rPr>
          <w:rStyle w:val="Strong"/>
          <w:b w:val="0"/>
          <w:bCs w:val="0"/>
        </w:rPr>
        <w:t xml:space="preserve"> mutation </w:t>
      </w:r>
      <w:r w:rsidRPr="0011169C">
        <w:rPr>
          <w:rStyle w:val="Strong"/>
          <w:b w:val="0"/>
          <w:bCs w:val="0"/>
        </w:rPr>
        <w:t xml:space="preserve">autistic-like behaviors </w:t>
      </w:r>
      <w:r w:rsidRPr="0011169C">
        <w:rPr>
          <w:rStyle w:val="Strong"/>
          <w:b w:val="0"/>
          <w:bCs w:val="0"/>
          <w:i/>
          <w:iCs/>
        </w:rPr>
        <w:t>in vivo</w:t>
      </w:r>
      <w:r w:rsidRPr="00771BB5">
        <w:t xml:space="preserve"> with human neuron models</w:t>
      </w:r>
      <w:r>
        <w:t>. I</w:t>
      </w:r>
      <w:r w:rsidRPr="00771BB5">
        <w:t xml:space="preserve"> will </w:t>
      </w:r>
      <w:r w:rsidRPr="0011169C">
        <w:rPr>
          <w:rStyle w:val="Strong"/>
          <w:b w:val="0"/>
          <w:bCs w:val="0"/>
        </w:rPr>
        <w:t xml:space="preserve">transplant </w:t>
      </w:r>
      <w:r w:rsidRPr="00ED58BB">
        <w:rPr>
          <w:rStyle w:val="Strong"/>
          <w:b w:val="0"/>
          <w:bCs w:val="0"/>
          <w:i/>
          <w:iCs/>
        </w:rPr>
        <w:t>SCN2A</w:t>
      </w:r>
      <w:r w:rsidRPr="0011169C">
        <w:rPr>
          <w:rStyle w:val="Strong"/>
          <w:b w:val="0"/>
          <w:bCs w:val="0"/>
        </w:rPr>
        <w:t>-mutant human neurons into mouse brains</w:t>
      </w:r>
      <w:r w:rsidRPr="00771BB5">
        <w:t xml:space="preserve">, creating a </w:t>
      </w:r>
      <w:r w:rsidRPr="0011169C">
        <w:rPr>
          <w:rStyle w:val="Strong"/>
          <w:b w:val="0"/>
          <w:bCs w:val="0"/>
        </w:rPr>
        <w:t>human-mouse chimeric brain model</w:t>
      </w:r>
      <w:r w:rsidRPr="00771BB5">
        <w:t xml:space="preserve"> for </w:t>
      </w:r>
      <w:r>
        <w:t xml:space="preserve">a </w:t>
      </w:r>
      <w:r w:rsidRPr="00771BB5">
        <w:t xml:space="preserve">more comprehensive study of </w:t>
      </w:r>
      <w:r w:rsidR="005A3E52">
        <w:t xml:space="preserve">impaired CS circuit, </w:t>
      </w:r>
      <w:r w:rsidRPr="00771BB5">
        <w:t xml:space="preserve">autistic </w:t>
      </w:r>
      <w:r w:rsidR="005A3E52">
        <w:t>behavior</w:t>
      </w:r>
      <w:r w:rsidRPr="00771BB5">
        <w:t xml:space="preserve"> and </w:t>
      </w:r>
      <w:r w:rsidR="005A3E52">
        <w:t xml:space="preserve">how the human neurons control mouse behavior. </w:t>
      </w:r>
      <w:r w:rsidR="00B120F8" w:rsidRPr="00446129">
        <w:t xml:space="preserve">Mastering </w:t>
      </w:r>
      <w:r w:rsidR="00F60FA2" w:rsidRPr="00446129">
        <w:t xml:space="preserve">the chimeric brain model </w:t>
      </w:r>
      <w:r w:rsidR="00982269" w:rsidRPr="00446129">
        <w:t xml:space="preserve">guided by </w:t>
      </w:r>
      <w:r w:rsidR="00982269">
        <w:t xml:space="preserve">co-mentor </w:t>
      </w:r>
      <w:r w:rsidR="00982269" w:rsidRPr="00446129">
        <w:t xml:space="preserve">Dr. </w:t>
      </w:r>
      <w:proofErr w:type="spellStart"/>
      <w:r w:rsidR="00982269" w:rsidRPr="00446129">
        <w:t>Ranjie</w:t>
      </w:r>
      <w:proofErr w:type="spellEnd"/>
      <w:r w:rsidR="00982269" w:rsidRPr="00446129">
        <w:t xml:space="preserve"> Xu </w:t>
      </w:r>
      <w:r w:rsidR="00B120F8" w:rsidRPr="00446129">
        <w:t xml:space="preserve">is </w:t>
      </w:r>
      <w:r w:rsidR="00726381" w:rsidRPr="00446129">
        <w:rPr>
          <w:rFonts w:eastAsiaTheme="minorEastAsia"/>
          <w:lang w:eastAsia="zh-CN"/>
        </w:rPr>
        <w:t>critical</w:t>
      </w:r>
      <w:r w:rsidR="00726381" w:rsidRPr="00446129">
        <w:t xml:space="preserve"> </w:t>
      </w:r>
      <w:r w:rsidR="00B120F8" w:rsidRPr="00446129">
        <w:t xml:space="preserve">to my goals of deciphering human brain disorders within a </w:t>
      </w:r>
      <w:r w:rsidR="00634293" w:rsidRPr="00B734B9">
        <w:t>chimeric</w:t>
      </w:r>
      <w:r w:rsidR="00B120F8" w:rsidRPr="00446129">
        <w:t xml:space="preserve"> model, </w:t>
      </w:r>
      <w:r w:rsidR="000136FF" w:rsidRPr="00446129">
        <w:t>bridg</w:t>
      </w:r>
      <w:r w:rsidR="00F60FA2" w:rsidRPr="00446129">
        <w:t>ing</w:t>
      </w:r>
      <w:r w:rsidR="000136FF" w:rsidRPr="00446129">
        <w:t xml:space="preserve"> </w:t>
      </w:r>
      <w:r w:rsidR="00634293">
        <w:t>human neuronal activity</w:t>
      </w:r>
      <w:r w:rsidR="000136FF" w:rsidRPr="00446129">
        <w:t xml:space="preserve"> and </w:t>
      </w:r>
      <w:r w:rsidR="00634293">
        <w:t>mouse behavior</w:t>
      </w:r>
      <w:r w:rsidR="00B120F8" w:rsidRPr="00446129">
        <w:t>.</w:t>
      </w:r>
      <w:r w:rsidR="009E582F">
        <w:t xml:space="preserve"> The chimeric mouse model I choose here is differ from Yang’s lab.</w:t>
      </w:r>
    </w:p>
    <w:p w14:paraId="5CE5A66F" w14:textId="34437547" w:rsidR="00B40F43" w:rsidRPr="00446129" w:rsidRDefault="007F5AA7" w:rsidP="0035415C">
      <w:pPr>
        <w:pStyle w:val="Heading1"/>
        <w:ind w:left="0"/>
        <w:rPr>
          <w:u w:val="single"/>
        </w:rPr>
      </w:pPr>
      <w:r w:rsidRPr="00446129">
        <w:rPr>
          <w:u w:val="single"/>
        </w:rPr>
        <w:t>Experimental design</w:t>
      </w:r>
    </w:p>
    <w:p w14:paraId="5FA5A7AA" w14:textId="15B2B9C6" w:rsidR="0063450B" w:rsidRPr="00446129" w:rsidRDefault="0063450B" w:rsidP="0063450B">
      <w:pPr>
        <w:pStyle w:val="BodyText"/>
        <w:ind w:left="0"/>
      </w:pPr>
      <w:r w:rsidRPr="00446129">
        <w:rPr>
          <w:b/>
          <w:bCs/>
          <w:u w:val="single"/>
        </w:rPr>
        <w:t xml:space="preserve">Exp. </w:t>
      </w:r>
      <w:r w:rsidR="00680609">
        <w:rPr>
          <w:b/>
          <w:bCs/>
          <w:u w:val="single"/>
        </w:rPr>
        <w:t>8</w:t>
      </w:r>
      <w:r w:rsidRPr="00446129">
        <w:rPr>
          <w:b/>
          <w:bCs/>
          <w:u w:val="single"/>
        </w:rPr>
        <w:t>.</w:t>
      </w:r>
      <w:r w:rsidRPr="00446129">
        <w:rPr>
          <w:u w:val="single"/>
        </w:rPr>
        <w:t xml:space="preserve"> </w:t>
      </w:r>
      <w:r w:rsidRPr="00446129">
        <w:rPr>
          <w:bCs/>
          <w:u w:val="single"/>
        </w:rPr>
        <w:t xml:space="preserve">Assessing </w:t>
      </w:r>
      <w:r w:rsidRPr="00446129">
        <w:rPr>
          <w:u w:val="single"/>
        </w:rPr>
        <w:t>circuit</w:t>
      </w:r>
      <w:r w:rsidR="00DC37ED">
        <w:rPr>
          <w:u w:val="single"/>
        </w:rPr>
        <w:t>ry</w:t>
      </w:r>
      <w:r w:rsidRPr="00446129">
        <w:rPr>
          <w:u w:val="single"/>
        </w:rPr>
        <w:t xml:space="preserve"> </w:t>
      </w:r>
      <w:r w:rsidRPr="000C52DB">
        <w:rPr>
          <w:u w:val="single"/>
        </w:rPr>
        <w:t xml:space="preserve">abnormalities </w:t>
      </w:r>
      <w:r w:rsidRPr="00446129">
        <w:rPr>
          <w:bCs/>
          <w:u w:val="single"/>
        </w:rPr>
        <w:t xml:space="preserve">in </w:t>
      </w:r>
      <w:r w:rsidRPr="00446129">
        <w:rPr>
          <w:u w:val="single"/>
        </w:rPr>
        <w:t xml:space="preserve">chimeric brain carrying </w:t>
      </w:r>
      <w:r w:rsidRPr="00446129">
        <w:rPr>
          <w:bCs/>
          <w:i/>
          <w:iCs/>
          <w:u w:val="single"/>
        </w:rPr>
        <w:t>SCN2A</w:t>
      </w:r>
      <w:r>
        <w:rPr>
          <w:rFonts w:eastAsiaTheme="minorEastAsia" w:hint="eastAsia"/>
          <w:bCs/>
          <w:i/>
          <w:iCs/>
          <w:u w:val="single"/>
          <w:lang w:eastAsia="zh-CN"/>
        </w:rPr>
        <w:t>-C959X</w:t>
      </w:r>
      <w:r w:rsidRPr="00446129">
        <w:rPr>
          <w:bCs/>
          <w:u w:val="single"/>
        </w:rPr>
        <w:t xml:space="preserve"> mutation.</w:t>
      </w:r>
    </w:p>
    <w:p w14:paraId="711DFC59" w14:textId="2EC87BE2" w:rsidR="0063450B" w:rsidRDefault="00680609" w:rsidP="0063450B">
      <w:pPr>
        <w:pStyle w:val="BodyText"/>
        <w:ind w:left="0"/>
      </w:pPr>
      <w:r>
        <w:t xml:space="preserve">Wild-type and </w:t>
      </w:r>
      <w:r w:rsidRPr="00235A57">
        <w:rPr>
          <w:i/>
          <w:iCs/>
        </w:rPr>
        <w:t>C959X</w:t>
      </w:r>
      <w:r>
        <w:t xml:space="preserve"> mutant NPCs will be transduced with retrograde CAV-2-CAG-mCitrine and transplanted into the striatum of P0-P1 </w:t>
      </w:r>
      <w:r w:rsidRPr="00235A57">
        <w:rPr>
          <w:i/>
          <w:iCs/>
        </w:rPr>
        <w:t>Rag1</w:t>
      </w:r>
      <w:r w:rsidRPr="00235A57">
        <w:rPr>
          <w:i/>
          <w:iCs/>
          <w:vertAlign w:val="superscript"/>
        </w:rPr>
        <w:t>−/−</w:t>
      </w:r>
      <w:r>
        <w:t xml:space="preserve"> immunodeficient mice, a region associated with autism pathophysiology</w:t>
      </w:r>
      <w:r w:rsidRPr="00446129">
        <w:fldChar w:fldCharType="begin">
          <w:fldData xml:space="preserve">PEVuZE5vdGU+PENpdGU+PEF1dGhvcj5GdWNjaWxsbzwvQXV0aG9yPjxZZWFyPjIwMTY8L1llYXI+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</w:fldData>
        </w:fldChar>
      </w:r>
      <w:r w:rsidR="0040243F">
        <w:instrText xml:space="preserve"> ADDIN EN.CITE </w:instrText>
      </w:r>
      <w:r w:rsidR="0040243F">
        <w:fldChar w:fldCharType="begin">
          <w:fldData xml:space="preserve">PEVuZE5vdGU+PENpdGU+PEF1dGhvcj5GdWNjaWxsbzwvQXV0aG9yPjxZZWFyPjIwMTY8L1llYXI+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</w:fldData>
        </w:fldChar>
      </w:r>
      <w:r w:rsidR="0040243F">
        <w:instrText xml:space="preserve"> ADDIN EN.CITE.DATA </w:instrText>
      </w:r>
      <w:r w:rsidR="0040243F">
        <w:fldChar w:fldCharType="end"/>
      </w:r>
      <w:r w:rsidRPr="00446129">
        <w:fldChar w:fldCharType="separate"/>
      </w:r>
      <w:r w:rsidR="0040243F" w:rsidRPr="0040243F">
        <w:rPr>
          <w:noProof/>
          <w:vertAlign w:val="superscript"/>
        </w:rPr>
        <w:t>6,24</w:t>
      </w:r>
      <w:r w:rsidRPr="00446129">
        <w:fldChar w:fldCharType="end"/>
      </w:r>
      <w:r>
        <w:t>.</w:t>
      </w:r>
      <w:r w:rsidR="0063450B" w:rsidRPr="00982269">
        <w:t xml:space="preserve"> </w:t>
      </w:r>
      <w:r>
        <w:t xml:space="preserve">6 months later, </w:t>
      </w:r>
      <w:r w:rsidR="0063450B" w:rsidRPr="00982269">
        <w:t xml:space="preserve">chimeric brains will be cleared using </w:t>
      </w:r>
      <w:proofErr w:type="spellStart"/>
      <w:r w:rsidR="0063450B" w:rsidRPr="00982269">
        <w:t>iDISCO</w:t>
      </w:r>
      <w:proofErr w:type="spellEnd"/>
      <w:r w:rsidR="0063450B" w:rsidRPr="00982269">
        <w:t>+ or SHIELD techniques under the guidance of co-mentor Dr. Kimbrough, an expert in whole-brain clearing and imaging</w:t>
      </w:r>
      <w:r w:rsidR="0063450B">
        <w:fldChar w:fldCharType="begin">
          <w:fldData xml:space="preserve">PEVuZE5vdGU+PENpdGU+PEF1dGhvcj5LaW1icm91Z2g8L0F1dGhvcj48WWVhcj4yMDIwPC9ZZWFy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</w:fldData>
        </w:fldChar>
      </w:r>
      <w:r w:rsidR="00B66A14">
        <w:instrText xml:space="preserve"> ADDIN EN.CITE </w:instrText>
      </w:r>
      <w:r w:rsidR="00B66A14">
        <w:fldChar w:fldCharType="begin">
          <w:fldData xml:space="preserve">PEVuZE5vdGU+PENpdGU+PEF1dGhvcj5LaW1icm91Z2g8L0F1dGhvcj48WWVhcj4yMDIwPC9ZZWFy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</w:fldData>
        </w:fldChar>
      </w:r>
      <w:r w:rsidR="00B66A14">
        <w:instrText xml:space="preserve"> ADDIN EN.CITE.DATA </w:instrText>
      </w:r>
      <w:r w:rsidR="00B66A14">
        <w:fldChar w:fldCharType="end"/>
      </w:r>
      <w:r w:rsidR="0063450B">
        <w:fldChar w:fldCharType="separate"/>
      </w:r>
      <w:r w:rsidR="00B66A14" w:rsidRPr="00B66A14">
        <w:rPr>
          <w:noProof/>
          <w:vertAlign w:val="superscript"/>
        </w:rPr>
        <w:t>55</w:t>
      </w:r>
      <w:r w:rsidR="0063450B">
        <w:fldChar w:fldCharType="end"/>
      </w:r>
      <w:r w:rsidR="0063450B" w:rsidRPr="00982269">
        <w:t xml:space="preserve">. Light-sheet microscopy will then </w:t>
      </w:r>
      <w:r w:rsidR="0063450B">
        <w:rPr>
          <w:rFonts w:eastAsiaTheme="minorEastAsia" w:hint="eastAsia"/>
          <w:lang w:eastAsia="zh-CN"/>
        </w:rPr>
        <w:t xml:space="preserve">be used to </w:t>
      </w:r>
      <w:r w:rsidR="0063450B" w:rsidRPr="00982269">
        <w:t xml:space="preserve">scan the cleared brains for high-resolution visualization of reconstructed circuits. The retrograde expression of CAV-2 will enable circuit analysis by highlighting </w:t>
      </w:r>
      <w:proofErr w:type="spellStart"/>
      <w:r w:rsidR="0063450B" w:rsidRPr="00982269">
        <w:t>mCitrine</w:t>
      </w:r>
      <w:proofErr w:type="spellEnd"/>
      <w:r w:rsidR="0063450B" w:rsidRPr="00982269">
        <w:t xml:space="preserve">-labeled neuronal </w:t>
      </w:r>
      <w:proofErr w:type="spellStart"/>
      <w:r w:rsidR="0063450B" w:rsidRPr="00982269">
        <w:t>somata</w:t>
      </w:r>
      <w:proofErr w:type="spellEnd"/>
      <w:r w:rsidR="0063450B" w:rsidRPr="00982269">
        <w:t xml:space="preserve"> and axons. </w:t>
      </w:r>
      <w:del w:id="47" w:author="Craig, Bruce A." w:date="2024-11-06T15:17:00Z" w16du:dateUtc="2024-11-06T20:17:00Z">
        <w:r w:rsidR="0063450B" w:rsidRPr="00982269" w:rsidDel="00DE0C70">
          <w:delText xml:space="preserve">Each group will include </w:delText>
        </w:r>
        <w:r w:rsidR="0063450B" w:rsidDel="00DE0C70">
          <w:delText>6-10</w:delText>
        </w:r>
        <w:r w:rsidR="0063450B" w:rsidRPr="00982269" w:rsidDel="00DE0C70">
          <w:delText xml:space="preserve"> chimeric brains</w:delText>
        </w:r>
        <w:r w:rsidDel="00DE0C70">
          <w:delText xml:space="preserve"> </w:delText>
        </w:r>
      </w:del>
      <w:r>
        <w:t xml:space="preserve">and plan </w:t>
      </w:r>
      <w:r w:rsidRPr="00680609">
        <w:t xml:space="preserve">time for </w:t>
      </w:r>
      <w:r>
        <w:t>clear, image and analysis</w:t>
      </w:r>
      <w:r w:rsidRPr="00680609">
        <w:t xml:space="preserve"> will be </w:t>
      </w:r>
      <w:r>
        <w:t>2 months</w:t>
      </w:r>
      <w:r w:rsidRPr="00680609">
        <w:t>.</w:t>
      </w:r>
      <w:r w:rsidR="0063450B" w:rsidRPr="00982269">
        <w:t xml:space="preserve"> Mastering these tissue-clearing techniques is crucial for my future research on neural circuit mapping using whole-brain labeling and imaging, overcoming previous limitations in visualizing single-cell changes throughout the entire brain.</w:t>
      </w:r>
    </w:p>
    <w:p w14:paraId="787D4986" w14:textId="69096437" w:rsidR="004579B1" w:rsidRPr="00446129" w:rsidRDefault="004579B1" w:rsidP="0035415C">
      <w:pPr>
        <w:pStyle w:val="BodyText"/>
        <w:ind w:left="0"/>
      </w:pPr>
      <w:bookmarkStart w:id="48" w:name="OLE_LINK12"/>
      <w:bookmarkStart w:id="49" w:name="OLE_LINK16"/>
      <w:r w:rsidRPr="00446129">
        <w:rPr>
          <w:b/>
          <w:bCs/>
          <w:u w:val="single"/>
        </w:rPr>
        <w:t xml:space="preserve">Exp. </w:t>
      </w:r>
      <w:r w:rsidR="001D3D0A">
        <w:rPr>
          <w:b/>
          <w:bCs/>
          <w:u w:val="single"/>
        </w:rPr>
        <w:t>9</w:t>
      </w:r>
      <w:r w:rsidRPr="00446129">
        <w:rPr>
          <w:b/>
          <w:bCs/>
          <w:u w:val="single"/>
        </w:rPr>
        <w:t>.</w:t>
      </w:r>
      <w:r w:rsidRPr="00446129">
        <w:rPr>
          <w:u w:val="single"/>
        </w:rPr>
        <w:t xml:space="preserve"> </w:t>
      </w:r>
      <w:r w:rsidR="00B16801" w:rsidRPr="00446129">
        <w:rPr>
          <w:bCs/>
          <w:u w:val="single"/>
        </w:rPr>
        <w:t>Assessing</w:t>
      </w:r>
      <w:r w:rsidRPr="00446129">
        <w:rPr>
          <w:bCs/>
          <w:u w:val="single"/>
        </w:rPr>
        <w:t xml:space="preserve"> </w:t>
      </w:r>
      <w:bookmarkStart w:id="50" w:name="_Hlk157247363"/>
      <w:bookmarkStart w:id="51" w:name="_Hlk181630672"/>
      <w:r w:rsidR="00642273">
        <w:rPr>
          <w:bCs/>
          <w:u w:val="single"/>
        </w:rPr>
        <w:t xml:space="preserve">behavior </w:t>
      </w:r>
      <w:bookmarkEnd w:id="50"/>
      <w:r w:rsidR="000C52DB" w:rsidRPr="000C52DB">
        <w:rPr>
          <w:u w:val="single"/>
        </w:rPr>
        <w:t xml:space="preserve">abnormalities </w:t>
      </w:r>
      <w:bookmarkEnd w:id="51"/>
      <w:r w:rsidRPr="00446129">
        <w:rPr>
          <w:bCs/>
          <w:u w:val="single"/>
        </w:rPr>
        <w:t xml:space="preserve">in </w:t>
      </w:r>
      <w:r w:rsidRPr="00446129">
        <w:rPr>
          <w:u w:val="single"/>
        </w:rPr>
        <w:t xml:space="preserve">chimeric brain carrying </w:t>
      </w:r>
      <w:r w:rsidRPr="00446129">
        <w:rPr>
          <w:bCs/>
          <w:i/>
          <w:iCs/>
          <w:u w:val="single"/>
        </w:rPr>
        <w:t>SCN2A</w:t>
      </w:r>
      <w:r w:rsidR="00126AD3">
        <w:rPr>
          <w:rFonts w:eastAsiaTheme="minorEastAsia" w:hint="eastAsia"/>
          <w:bCs/>
          <w:i/>
          <w:iCs/>
          <w:u w:val="single"/>
          <w:lang w:eastAsia="zh-CN"/>
        </w:rPr>
        <w:t>-C959X</w:t>
      </w:r>
      <w:r w:rsidRPr="00446129">
        <w:rPr>
          <w:bCs/>
          <w:u w:val="single"/>
        </w:rPr>
        <w:t xml:space="preserve"> mutation.</w:t>
      </w:r>
    </w:p>
    <w:p w14:paraId="4EC52280" w14:textId="7B5DAF54" w:rsidR="00235A57" w:rsidRDefault="00707C63" w:rsidP="0035415C">
      <w:pPr>
        <w:pStyle w:val="BodyText"/>
        <w:ind w:left="0"/>
      </w:pPr>
      <w:r w:rsidRPr="00707C63">
        <w:t xml:space="preserve">To investigate cortico-striatal circuit-related behaviors, WT and </w:t>
      </w:r>
      <w:r w:rsidRPr="00707C63">
        <w:rPr>
          <w:i/>
          <w:iCs/>
        </w:rPr>
        <w:t>C959X</w:t>
      </w:r>
      <w:r w:rsidRPr="00707C63">
        <w:t xml:space="preserve"> mutant NPCs will be injected into the cortex and striatum of P0-P1 </w:t>
      </w:r>
      <w:r w:rsidRPr="00235A57">
        <w:rPr>
          <w:i/>
          <w:iCs/>
        </w:rPr>
        <w:t>Rag1</w:t>
      </w:r>
      <w:r w:rsidRPr="00235A57">
        <w:rPr>
          <w:i/>
          <w:iCs/>
          <w:vertAlign w:val="superscript"/>
        </w:rPr>
        <w:t>−/−</w:t>
      </w:r>
      <w:r>
        <w:t xml:space="preserve"> </w:t>
      </w:r>
      <w:r w:rsidRPr="00707C63">
        <w:t>mice. Behavioral assessments at 2, 4, and 6 months will use the LABORAS system to monitor autism-like behaviors, including repetitive behaviors (self-grooming, marble burying), locomotion, and anxiety-like activities, as shown in my previous work</w:t>
      </w:r>
      <w:r w:rsidRPr="008156A0">
        <w:fldChar w:fldCharType="begin"/>
      </w:r>
      <w:r w:rsidR="00B66A14">
        <w:instrText xml:space="preserve"> ADDIN EN.CITE &lt;EndNote&gt;&lt;Cite&gt;&lt;Author&gt;Eaton&lt;/Author&gt;&lt;Year&gt;2020&lt;/Year&gt;&lt;RecNum&gt;963&lt;/RecNum&gt;&lt;DisplayText&gt;&lt;style face="superscript"&gt;51&lt;/style&gt;&lt;/DisplayText&gt;&lt;record&gt;&lt;rec-number&gt;963&lt;/rec-number&gt;&lt;foreign-keys&gt;&lt;key app="EN" db-id="wsawtvpd4pez5geraz8vea9qzaspsrtxzavx" timestamp="1611937724"&gt;963&lt;/key&gt;&lt;/foreign-keys&gt;&lt;ref-type name="Journal Article"&gt;17&lt;/ref-type&gt;&lt;contributors&gt;&lt;authors&gt;&lt;author&gt;Eaton, Muriel&lt;/author&gt;&lt;author&gt;Zhang, Jingliang&lt;/author&gt;&lt;author&gt;Ma, Zhixiong&lt;/author&gt;&lt;author&gt;Park, Anthony C&lt;/author&gt;&lt;author&gt;Lietzke, Emma&lt;/author&gt;&lt;author&gt;Romero, Chloé M&lt;/author&gt;&lt;author&gt;Liu, Yushuang&lt;/author&gt;&lt;author&gt;Coleman, Emily R&lt;/author&gt;&lt;author&gt;Chen, Xiaoling&lt;/author&gt;&lt;author&gt;Xiao, Tiange&lt;/author&gt;&lt;/authors&gt;&lt;/contributors&gt;&lt;titles&gt;&lt;title&gt;Generation and basic characterization of a gene</w:instrText>
      </w:r>
      <w:r w:rsidR="00B66A14">
        <w:rPr>
          <w:rFonts w:ascii="Cambria Math" w:hAnsi="Cambria Math" w:cs="Cambria Math"/>
        </w:rPr>
        <w:instrText>‐</w:instrText>
      </w:r>
      <w:r w:rsidR="00B66A14">
        <w:instrText>trap knockout mouse model of Scn2a with a substantial reduction of voltage</w:instrText>
      </w:r>
      <w:r w:rsidR="00B66A14">
        <w:rPr>
          <w:rFonts w:ascii="Cambria Math" w:hAnsi="Cambria Math" w:cs="Cambria Math"/>
        </w:rPr>
        <w:instrText>‐</w:instrText>
      </w:r>
      <w:r w:rsidR="00B66A14">
        <w:instrText>gated sodium channel Nav1. 2 expression&lt;/title&gt;&lt;secondary-title&gt;Genes, Brain and Behavior&lt;/secondary-title&gt;&lt;/titles&gt;&lt;periodical&gt;&lt;full-title&gt;Genes, Brain and Behavior&lt;/full-title&gt;&lt;/periodical&gt;&lt;pages&gt;e12725&lt;/pages&gt;&lt;dates&gt;&lt;year&gt;2020&lt;/year&gt;&lt;/dates&gt;&lt;isbn&gt;1601-1848&lt;/isbn&gt;&lt;urls&gt;&lt;/urls&gt;&lt;/record&gt;&lt;/Cite&gt;&lt;/EndNote&gt;</w:instrText>
      </w:r>
      <w:r w:rsidRPr="008156A0">
        <w:fldChar w:fldCharType="separate"/>
      </w:r>
      <w:r w:rsidR="00B66A14" w:rsidRPr="00B66A14">
        <w:rPr>
          <w:noProof/>
          <w:vertAlign w:val="superscript"/>
        </w:rPr>
        <w:t>51</w:t>
      </w:r>
      <w:r w:rsidRPr="008156A0">
        <w:fldChar w:fldCharType="end"/>
      </w:r>
      <w:r w:rsidRPr="00707C63">
        <w:t xml:space="preserve">, and social interaction via the three-chamber social preference test. Mice will be acclimated and placed individually in LABORAS-compatible cages for continuous 24-hour recording, automatically classifying behaviors such as grooming, locomotion, and rearing. </w:t>
      </w:r>
      <w:r w:rsidRPr="00707C63">
        <w:lastRenderedPageBreak/>
        <w:t xml:space="preserve">For the three-chamber test, mice will be habituated for 10 minutes, followed by the introduction of a novel WT mouse in one chamber, with the other chamber remaining empty. Behavior will be recorded for an additional 10 minutes, measuring time spent in each chamber, with social sniff time used for more accurate assessment of direct social interaction. </w:t>
      </w:r>
      <w:del w:id="52" w:author="Craig, Bruce A." w:date="2024-11-06T15:17:00Z" w16du:dateUtc="2024-11-06T20:17:00Z">
        <w:r w:rsidRPr="00707C63" w:rsidDel="00DE0C70">
          <w:delText>Each group will consist of 10-15 chimeric mice.</w:delText>
        </w:r>
        <w:bookmarkEnd w:id="48"/>
        <w:r w:rsidR="002D0893" w:rsidRPr="002D0893" w:rsidDel="00DE0C70">
          <w:delText xml:space="preserve"> </w:delText>
        </w:r>
      </w:del>
      <w:r w:rsidR="002D0893" w:rsidRPr="00D37F79">
        <w:t xml:space="preserve">I am supported by </w:t>
      </w:r>
      <w:bookmarkStart w:id="53" w:name="_Hlk181630593"/>
      <w:r w:rsidR="002D0893" w:rsidRPr="00D37F79">
        <w:t>Dr. Koss, director of the animal facility</w:t>
      </w:r>
      <w:bookmarkEnd w:id="53"/>
      <w:r w:rsidR="002D0893">
        <w:t>,</w:t>
      </w:r>
      <w:r w:rsidR="002D0893" w:rsidRPr="00B41680">
        <w:t xml:space="preserve"> </w:t>
      </w:r>
      <w:r w:rsidR="002D0893">
        <w:t xml:space="preserve">for </w:t>
      </w:r>
      <w:r w:rsidR="00864048">
        <w:t xml:space="preserve">mouse </w:t>
      </w:r>
      <w:r w:rsidR="00864048" w:rsidRPr="00B41680">
        <w:t>behavior</w:t>
      </w:r>
      <w:r w:rsidR="00864048">
        <w:t xml:space="preserve"> experiment (</w:t>
      </w:r>
      <w:r w:rsidR="002D0893">
        <w:t>see support letter)</w:t>
      </w:r>
      <w:r w:rsidR="002D0893" w:rsidRPr="00D37F79">
        <w:t xml:space="preserve">. </w:t>
      </w:r>
    </w:p>
    <w:p w14:paraId="700B73B9" w14:textId="0D8B8CCF" w:rsidR="004579B1" w:rsidRPr="00270D2E" w:rsidRDefault="004579B1" w:rsidP="0035415C">
      <w:pPr>
        <w:pStyle w:val="BodyText"/>
        <w:ind w:left="0"/>
      </w:pPr>
      <w:bookmarkStart w:id="54" w:name="_Hlk180934139"/>
      <w:bookmarkEnd w:id="49"/>
      <w:r w:rsidRPr="00270D2E">
        <w:rPr>
          <w:b/>
          <w:bCs/>
          <w:u w:val="single"/>
        </w:rPr>
        <w:t xml:space="preserve">Exp. </w:t>
      </w:r>
      <w:r w:rsidR="008C3B99">
        <w:rPr>
          <w:b/>
          <w:bCs/>
          <w:u w:val="single"/>
        </w:rPr>
        <w:t>10</w:t>
      </w:r>
      <w:r w:rsidRPr="00270D2E">
        <w:rPr>
          <w:b/>
          <w:bCs/>
          <w:u w:val="single"/>
        </w:rPr>
        <w:t>.</w:t>
      </w:r>
      <w:r w:rsidRPr="00270D2E">
        <w:rPr>
          <w:u w:val="single"/>
        </w:rPr>
        <w:t xml:space="preserve"> </w:t>
      </w:r>
      <w:r w:rsidR="00B8508C" w:rsidRPr="00270D2E">
        <w:rPr>
          <w:u w:val="single"/>
        </w:rPr>
        <w:t xml:space="preserve">Assessing </w:t>
      </w:r>
      <w:r w:rsidR="00011851" w:rsidRPr="00270D2E">
        <w:rPr>
          <w:u w:val="single"/>
        </w:rPr>
        <w:t xml:space="preserve">human </w:t>
      </w:r>
      <w:r w:rsidR="00045702" w:rsidRPr="00270D2E">
        <w:rPr>
          <w:u w:val="single"/>
        </w:rPr>
        <w:t xml:space="preserve">neuronal activity </w:t>
      </w:r>
      <w:r w:rsidR="00592748" w:rsidRPr="00270D2E">
        <w:rPr>
          <w:u w:val="single"/>
        </w:rPr>
        <w:t xml:space="preserve">in </w:t>
      </w:r>
      <w:r w:rsidR="00592748" w:rsidRPr="00270D2E">
        <w:rPr>
          <w:i/>
          <w:iCs/>
          <w:u w:val="single"/>
        </w:rPr>
        <w:t>SCN2A</w:t>
      </w:r>
      <w:r w:rsidR="00592748" w:rsidRPr="00270D2E">
        <w:rPr>
          <w:u w:val="single"/>
        </w:rPr>
        <w:t>-deficient chimeric mice during</w:t>
      </w:r>
      <w:r w:rsidR="00B8508C" w:rsidRPr="00270D2E">
        <w:rPr>
          <w:u w:val="single"/>
        </w:rPr>
        <w:t xml:space="preserve"> </w:t>
      </w:r>
      <w:r w:rsidR="0063450B">
        <w:rPr>
          <w:u w:val="single"/>
        </w:rPr>
        <w:t xml:space="preserve">social </w:t>
      </w:r>
      <w:r w:rsidR="00642273" w:rsidRPr="00270D2E">
        <w:rPr>
          <w:u w:val="single"/>
        </w:rPr>
        <w:t>behavior</w:t>
      </w:r>
      <w:r w:rsidR="00B8508C" w:rsidRPr="00270D2E">
        <w:rPr>
          <w:bCs/>
          <w:u w:val="single"/>
        </w:rPr>
        <w:t>.</w:t>
      </w:r>
      <w:r w:rsidR="00772E4D" w:rsidRPr="00270D2E">
        <w:rPr>
          <w:bCs/>
          <w:u w:val="single"/>
        </w:rPr>
        <w:t xml:space="preserve"> </w:t>
      </w:r>
      <w:bookmarkEnd w:id="54"/>
    </w:p>
    <w:p w14:paraId="3B11233C" w14:textId="31E416A1" w:rsidR="00592748" w:rsidRPr="00446129" w:rsidRDefault="00907B7B" w:rsidP="0035415C">
      <w:pPr>
        <w:pStyle w:val="BodyText"/>
        <w:ind w:left="0"/>
        <w:rPr>
          <w:noProof/>
        </w:rPr>
      </w:pPr>
      <w:r w:rsidRPr="00446129">
        <w:rPr>
          <w:rFonts w:eastAsia="SimSun"/>
          <w:noProof/>
          <w:lang w:eastAsia="zh-CN"/>
        </w:rPr>
        <mc:AlternateContent>
          <mc:Choice Requires="wps">
            <w:drawing>
              <wp:anchor distT="45720" distB="45720" distL="114300" distR="114300" simplePos="0" relativeHeight="251706368" behindDoc="0" locked="0" layoutInCell="1" allowOverlap="1" wp14:anchorId="2666C923" wp14:editId="25AAFB98">
                <wp:simplePos x="0" y="0"/>
                <wp:positionH relativeFrom="margin">
                  <wp:posOffset>3707765</wp:posOffset>
                </wp:positionH>
                <wp:positionV relativeFrom="paragraph">
                  <wp:posOffset>1033145</wp:posOffset>
                </wp:positionV>
                <wp:extent cx="3200400" cy="2253615"/>
                <wp:effectExtent l="0" t="0" r="19050" b="13335"/>
                <wp:wrapSquare wrapText="bothSides"/>
                <wp:docPr id="1385634264" name="Text Box 1385634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253615"/>
                        </a:xfrm>
                        <a:prstGeom prst="rect">
                          <a:avLst/>
                        </a:prstGeom>
                        <a:solidFill>
                          <a:srgbClr val="FFFFFF"/>
                        </a:solidFill>
                        <a:ln w="9525">
                          <a:solidFill>
                            <a:srgbClr val="000000"/>
                          </a:solidFill>
                          <a:miter lim="800000"/>
                          <a:headEnd/>
                          <a:tailEnd/>
                        </a:ln>
                      </wps:spPr>
                      <wps:txbx>
                        <w:txbxContent>
                          <w:p w14:paraId="7CA24C7D" w14:textId="77777777" w:rsidR="0063450B" w:rsidRPr="005253FC" w:rsidRDefault="0063450B" w:rsidP="0063450B">
                            <w:pPr>
                              <w:pStyle w:val="Heading3"/>
                              <w:spacing w:before="0"/>
                              <w:rPr>
                                <w:i/>
                                <w:spacing w:val="-2"/>
                                <w:sz w:val="18"/>
                                <w:szCs w:val="18"/>
                              </w:rPr>
                            </w:pPr>
                            <w:r w:rsidRPr="005253FC">
                              <w:rPr>
                                <w:i/>
                                <w:sz w:val="18"/>
                                <w:szCs w:val="18"/>
                              </w:rPr>
                              <w:t xml:space="preserve">Table </w:t>
                            </w:r>
                            <w:r>
                              <w:rPr>
                                <w:i/>
                                <w:sz w:val="18"/>
                                <w:szCs w:val="18"/>
                              </w:rPr>
                              <w:t>1</w:t>
                            </w:r>
                            <w:r w:rsidRPr="005253FC">
                              <w:rPr>
                                <w:i/>
                                <w:sz w:val="18"/>
                                <w:szCs w:val="18"/>
                              </w:rPr>
                              <w:t>. Anticipated</w:t>
                            </w:r>
                            <w:r w:rsidRPr="005253FC">
                              <w:rPr>
                                <w:i/>
                                <w:spacing w:val="-5"/>
                                <w:sz w:val="18"/>
                                <w:szCs w:val="18"/>
                              </w:rPr>
                              <w:t xml:space="preserve"> </w:t>
                            </w:r>
                            <w:r w:rsidRPr="005253FC">
                              <w:rPr>
                                <w:i/>
                                <w:sz w:val="18"/>
                                <w:szCs w:val="18"/>
                              </w:rPr>
                              <w:t>Timeline</w:t>
                            </w:r>
                            <w:r w:rsidRPr="005253FC">
                              <w:rPr>
                                <w:i/>
                                <w:spacing w:val="-5"/>
                                <w:sz w:val="18"/>
                                <w:szCs w:val="18"/>
                              </w:rPr>
                              <w:t xml:space="preserve"> </w:t>
                            </w:r>
                            <w:r w:rsidRPr="005253FC">
                              <w:rPr>
                                <w:i/>
                                <w:sz w:val="18"/>
                                <w:szCs w:val="18"/>
                              </w:rPr>
                              <w:t>for</w:t>
                            </w:r>
                            <w:r w:rsidRPr="005253FC">
                              <w:rPr>
                                <w:i/>
                                <w:spacing w:val="-5"/>
                                <w:sz w:val="18"/>
                                <w:szCs w:val="18"/>
                              </w:rPr>
                              <w:t xml:space="preserve"> </w:t>
                            </w:r>
                            <w:r w:rsidRPr="005253FC">
                              <w:rPr>
                                <w:i/>
                                <w:sz w:val="18"/>
                                <w:szCs w:val="18"/>
                              </w:rPr>
                              <w:t>Proposed</w:t>
                            </w:r>
                            <w:r w:rsidRPr="005253FC">
                              <w:rPr>
                                <w:i/>
                                <w:spacing w:val="-5"/>
                                <w:sz w:val="18"/>
                                <w:szCs w:val="18"/>
                              </w:rPr>
                              <w:t xml:space="preserve"> </w:t>
                            </w:r>
                            <w:r w:rsidRPr="005253FC">
                              <w:rPr>
                                <w:i/>
                                <w:spacing w:val="-2"/>
                                <w:sz w:val="18"/>
                                <w:szCs w:val="18"/>
                              </w:rPr>
                              <w:t>Research</w:t>
                            </w:r>
                          </w:p>
                          <w:tbl>
                            <w:tblPr>
                              <w:tblOverlap w:val="never"/>
                              <w:tblW w:w="499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600" w:firstRow="0" w:lastRow="0" w:firstColumn="0" w:lastColumn="0" w:noHBand="1" w:noVBand="1"/>
                            </w:tblPr>
                            <w:tblGrid>
                              <w:gridCol w:w="3150"/>
                              <w:gridCol w:w="360"/>
                              <w:gridCol w:w="360"/>
                              <w:gridCol w:w="360"/>
                              <w:gridCol w:w="360"/>
                              <w:gridCol w:w="407"/>
                            </w:tblGrid>
                            <w:tr w:rsidR="0063450B" w:rsidRPr="005253FC" w14:paraId="52D025E6" w14:textId="77777777" w:rsidTr="001A393B">
                              <w:trPr>
                                <w:trHeight w:val="240"/>
                              </w:trPr>
                              <w:tc>
                                <w:tcPr>
                                  <w:tcW w:w="3150" w:type="dxa"/>
                                  <w:tcBorders>
                                    <w:top w:val="single" w:sz="18" w:space="0" w:color="000000"/>
                                    <w:left w:val="nil"/>
                                    <w:bottom w:val="dashSmallGap" w:sz="4" w:space="0" w:color="000000"/>
                                    <w:right w:val="dashSmallGap" w:sz="2" w:space="0" w:color="000000"/>
                                  </w:tcBorders>
                                </w:tcPr>
                                <w:p w14:paraId="795D6459" w14:textId="77777777" w:rsidR="0063450B" w:rsidRPr="005253FC" w:rsidRDefault="0063450B">
                                  <w:pPr>
                                    <w:pStyle w:val="TableParagraph"/>
                                    <w:rPr>
                                      <w:rFonts w:ascii="Times New Roman"/>
                                      <w:sz w:val="18"/>
                                      <w:szCs w:val="18"/>
                                    </w:rPr>
                                  </w:pPr>
                                </w:p>
                              </w:tc>
                              <w:tc>
                                <w:tcPr>
                                  <w:tcW w:w="720" w:type="dxa"/>
                                  <w:gridSpan w:val="2"/>
                                  <w:tcBorders>
                                    <w:top w:val="single" w:sz="18" w:space="0" w:color="000000"/>
                                    <w:left w:val="dashSmallGap" w:sz="2" w:space="0" w:color="000000"/>
                                    <w:bottom w:val="dashSmallGap" w:sz="4" w:space="0" w:color="000000"/>
                                    <w:right w:val="single" w:sz="8" w:space="0" w:color="000000"/>
                                  </w:tcBorders>
                                  <w:hideMark/>
                                </w:tcPr>
                                <w:p w14:paraId="0EDF9DCD" w14:textId="77777777" w:rsidR="0063450B" w:rsidRPr="005253FC" w:rsidRDefault="0063450B">
                                  <w:pPr>
                                    <w:pStyle w:val="TableParagraph"/>
                                    <w:rPr>
                                      <w:sz w:val="18"/>
                                      <w:szCs w:val="18"/>
                                    </w:rPr>
                                  </w:pPr>
                                  <w:r w:rsidRPr="005253FC">
                                    <w:rPr>
                                      <w:spacing w:val="-5"/>
                                      <w:sz w:val="18"/>
                                      <w:szCs w:val="18"/>
                                    </w:rPr>
                                    <w:t>K99</w:t>
                                  </w:r>
                                  <w:r>
                                    <w:rPr>
                                      <w:spacing w:val="-5"/>
                                      <w:sz w:val="18"/>
                                      <w:szCs w:val="18"/>
                                    </w:rPr>
                                    <w:t xml:space="preserve"> year</w:t>
                                  </w:r>
                                </w:p>
                              </w:tc>
                              <w:tc>
                                <w:tcPr>
                                  <w:tcW w:w="1127" w:type="dxa"/>
                                  <w:gridSpan w:val="3"/>
                                  <w:tcBorders>
                                    <w:top w:val="single" w:sz="18" w:space="0" w:color="000000"/>
                                    <w:left w:val="single" w:sz="8" w:space="0" w:color="000000"/>
                                    <w:bottom w:val="dashSmallGap" w:sz="4" w:space="0" w:color="000000"/>
                                    <w:right w:val="nil"/>
                                  </w:tcBorders>
                                  <w:hideMark/>
                                </w:tcPr>
                                <w:p w14:paraId="33B57181" w14:textId="77777777" w:rsidR="0063450B" w:rsidRPr="005253FC" w:rsidRDefault="0063450B">
                                  <w:pPr>
                                    <w:pStyle w:val="TableParagraph"/>
                                    <w:rPr>
                                      <w:sz w:val="18"/>
                                      <w:szCs w:val="18"/>
                                    </w:rPr>
                                  </w:pPr>
                                  <w:r w:rsidRPr="005253FC">
                                    <w:rPr>
                                      <w:sz w:val="18"/>
                                      <w:szCs w:val="18"/>
                                    </w:rPr>
                                    <w:t>R</w:t>
                                  </w:r>
                                  <w:r w:rsidRPr="005253FC">
                                    <w:rPr>
                                      <w:spacing w:val="-5"/>
                                      <w:sz w:val="18"/>
                                      <w:szCs w:val="18"/>
                                    </w:rPr>
                                    <w:t>00</w:t>
                                  </w:r>
                                  <w:r>
                                    <w:rPr>
                                      <w:spacing w:val="-5"/>
                                      <w:sz w:val="18"/>
                                      <w:szCs w:val="18"/>
                                    </w:rPr>
                                    <w:t xml:space="preserve"> year</w:t>
                                  </w:r>
                                </w:p>
                              </w:tc>
                            </w:tr>
                            <w:tr w:rsidR="0063450B" w:rsidRPr="005253FC" w14:paraId="42A00EB3" w14:textId="77777777" w:rsidTr="001A393B">
                              <w:trPr>
                                <w:trHeight w:val="238"/>
                              </w:trPr>
                              <w:tc>
                                <w:tcPr>
                                  <w:tcW w:w="3150" w:type="dxa"/>
                                  <w:tcBorders>
                                    <w:top w:val="dashSmallGap" w:sz="4" w:space="0" w:color="000000"/>
                                    <w:left w:val="nil"/>
                                    <w:bottom w:val="single" w:sz="18" w:space="0" w:color="000000"/>
                                    <w:right w:val="dashSmallGap" w:sz="2" w:space="0" w:color="000000"/>
                                  </w:tcBorders>
                                  <w:hideMark/>
                                </w:tcPr>
                                <w:p w14:paraId="164ABFB3" w14:textId="77777777" w:rsidR="0063450B" w:rsidRPr="005253FC" w:rsidRDefault="0063450B">
                                  <w:pPr>
                                    <w:pStyle w:val="TableParagraph"/>
                                    <w:rPr>
                                      <w:sz w:val="18"/>
                                      <w:szCs w:val="18"/>
                                    </w:rPr>
                                  </w:pPr>
                                  <w:r w:rsidRPr="005A4D86">
                                    <w:rPr>
                                      <w:spacing w:val="-4"/>
                                      <w:sz w:val="18"/>
                                      <w:szCs w:val="18"/>
                                    </w:rPr>
                                    <w:t>Exp.</w:t>
                                  </w:r>
                                </w:p>
                              </w:tc>
                              <w:tc>
                                <w:tcPr>
                                  <w:tcW w:w="360" w:type="dxa"/>
                                  <w:tcBorders>
                                    <w:top w:val="dashSmallGap" w:sz="4" w:space="0" w:color="000000"/>
                                    <w:left w:val="dashSmallGap" w:sz="2" w:space="0" w:color="000000"/>
                                    <w:bottom w:val="single" w:sz="18" w:space="0" w:color="000000"/>
                                    <w:right w:val="dashSmallGap" w:sz="2" w:space="0" w:color="000000"/>
                                  </w:tcBorders>
                                  <w:hideMark/>
                                </w:tcPr>
                                <w:p w14:paraId="4CA8F305" w14:textId="77777777" w:rsidR="0063450B" w:rsidRPr="005253FC" w:rsidRDefault="0063450B">
                                  <w:pPr>
                                    <w:pStyle w:val="TableParagraph"/>
                                    <w:rPr>
                                      <w:sz w:val="18"/>
                                      <w:szCs w:val="18"/>
                                    </w:rPr>
                                  </w:pPr>
                                  <w:r w:rsidRPr="005253FC">
                                    <w:rPr>
                                      <w:sz w:val="18"/>
                                      <w:szCs w:val="18"/>
                                    </w:rPr>
                                    <w:t>1</w:t>
                                  </w:r>
                                  <w:r w:rsidRPr="005253FC">
                                    <w:rPr>
                                      <w:sz w:val="18"/>
                                      <w:szCs w:val="18"/>
                                      <w:vertAlign w:val="superscript"/>
                                    </w:rPr>
                                    <w:t>st</w:t>
                                  </w:r>
                                  <w:r w:rsidRPr="005253FC">
                                    <w:rPr>
                                      <w:spacing w:val="-3"/>
                                      <w:sz w:val="18"/>
                                      <w:szCs w:val="18"/>
                                    </w:rPr>
                                    <w:t xml:space="preserve"> </w:t>
                                  </w:r>
                                </w:p>
                              </w:tc>
                              <w:tc>
                                <w:tcPr>
                                  <w:tcW w:w="360" w:type="dxa"/>
                                  <w:tcBorders>
                                    <w:top w:val="dashSmallGap" w:sz="4" w:space="0" w:color="000000"/>
                                    <w:left w:val="dashSmallGap" w:sz="2" w:space="0" w:color="000000"/>
                                    <w:bottom w:val="single" w:sz="18" w:space="0" w:color="000000"/>
                                    <w:right w:val="single" w:sz="8" w:space="0" w:color="000000"/>
                                  </w:tcBorders>
                                  <w:hideMark/>
                                </w:tcPr>
                                <w:p w14:paraId="087FDB1D" w14:textId="77777777" w:rsidR="0063450B" w:rsidRPr="005253FC" w:rsidRDefault="0063450B">
                                  <w:pPr>
                                    <w:pStyle w:val="TableParagraph"/>
                                    <w:rPr>
                                      <w:sz w:val="18"/>
                                      <w:szCs w:val="18"/>
                                    </w:rPr>
                                  </w:pPr>
                                  <w:r w:rsidRPr="005253FC">
                                    <w:rPr>
                                      <w:sz w:val="18"/>
                                      <w:szCs w:val="18"/>
                                    </w:rPr>
                                    <w:t>2</w:t>
                                  </w:r>
                                  <w:r w:rsidRPr="005253FC">
                                    <w:rPr>
                                      <w:sz w:val="18"/>
                                      <w:szCs w:val="18"/>
                                      <w:vertAlign w:val="superscript"/>
                                    </w:rPr>
                                    <w:t>nd</w:t>
                                  </w:r>
                                  <w:r w:rsidRPr="005253FC">
                                    <w:rPr>
                                      <w:spacing w:val="-6"/>
                                      <w:sz w:val="18"/>
                                      <w:szCs w:val="18"/>
                                    </w:rPr>
                                    <w:t xml:space="preserve"> </w:t>
                                  </w:r>
                                </w:p>
                              </w:tc>
                              <w:tc>
                                <w:tcPr>
                                  <w:tcW w:w="360" w:type="dxa"/>
                                  <w:tcBorders>
                                    <w:top w:val="dashSmallGap" w:sz="4" w:space="0" w:color="000000"/>
                                    <w:left w:val="single" w:sz="8" w:space="0" w:color="000000"/>
                                    <w:bottom w:val="single" w:sz="18" w:space="0" w:color="000000"/>
                                    <w:right w:val="dashSmallGap" w:sz="2" w:space="0" w:color="000000"/>
                                  </w:tcBorders>
                                  <w:hideMark/>
                                </w:tcPr>
                                <w:p w14:paraId="2C05A846" w14:textId="77777777" w:rsidR="0063450B" w:rsidRPr="005253FC" w:rsidRDefault="0063450B">
                                  <w:pPr>
                                    <w:pStyle w:val="TableParagraph"/>
                                    <w:rPr>
                                      <w:sz w:val="18"/>
                                      <w:szCs w:val="18"/>
                                    </w:rPr>
                                  </w:pPr>
                                  <w:r w:rsidRPr="005253FC">
                                    <w:rPr>
                                      <w:sz w:val="18"/>
                                      <w:szCs w:val="18"/>
                                    </w:rPr>
                                    <w:t>3</w:t>
                                  </w:r>
                                  <w:r w:rsidRPr="005253FC">
                                    <w:rPr>
                                      <w:sz w:val="18"/>
                                      <w:szCs w:val="18"/>
                                      <w:vertAlign w:val="superscript"/>
                                    </w:rPr>
                                    <w:t>rd</w:t>
                                  </w:r>
                                  <w:r w:rsidRPr="005253FC">
                                    <w:rPr>
                                      <w:spacing w:val="-5"/>
                                      <w:sz w:val="18"/>
                                      <w:szCs w:val="18"/>
                                    </w:rPr>
                                    <w:t xml:space="preserve"> </w:t>
                                  </w:r>
                                </w:p>
                              </w:tc>
                              <w:tc>
                                <w:tcPr>
                                  <w:tcW w:w="360" w:type="dxa"/>
                                  <w:tcBorders>
                                    <w:top w:val="dashSmallGap" w:sz="4" w:space="0" w:color="000000"/>
                                    <w:left w:val="dashSmallGap" w:sz="2" w:space="0" w:color="000000"/>
                                    <w:bottom w:val="single" w:sz="18" w:space="0" w:color="000000"/>
                                    <w:right w:val="dashSmallGap" w:sz="2" w:space="0" w:color="000000"/>
                                  </w:tcBorders>
                                  <w:hideMark/>
                                </w:tcPr>
                                <w:p w14:paraId="70155CDE" w14:textId="77777777" w:rsidR="0063450B" w:rsidRPr="005253FC" w:rsidRDefault="0063450B">
                                  <w:pPr>
                                    <w:pStyle w:val="TableParagraph"/>
                                    <w:rPr>
                                      <w:sz w:val="18"/>
                                      <w:szCs w:val="18"/>
                                    </w:rPr>
                                  </w:pPr>
                                  <w:r w:rsidRPr="005253FC">
                                    <w:rPr>
                                      <w:sz w:val="18"/>
                                      <w:szCs w:val="18"/>
                                    </w:rPr>
                                    <w:t>4</w:t>
                                  </w:r>
                                  <w:r w:rsidRPr="005253FC">
                                    <w:rPr>
                                      <w:sz w:val="18"/>
                                      <w:szCs w:val="18"/>
                                      <w:vertAlign w:val="superscript"/>
                                    </w:rPr>
                                    <w:t>th</w:t>
                                  </w:r>
                                  <w:r w:rsidRPr="005253FC">
                                    <w:rPr>
                                      <w:spacing w:val="-5"/>
                                      <w:sz w:val="18"/>
                                      <w:szCs w:val="18"/>
                                    </w:rPr>
                                    <w:t xml:space="preserve"> </w:t>
                                  </w:r>
                                </w:p>
                              </w:tc>
                              <w:tc>
                                <w:tcPr>
                                  <w:tcW w:w="407" w:type="dxa"/>
                                  <w:tcBorders>
                                    <w:top w:val="dashSmallGap" w:sz="4" w:space="0" w:color="000000"/>
                                    <w:left w:val="dashSmallGap" w:sz="2" w:space="0" w:color="000000"/>
                                    <w:bottom w:val="single" w:sz="18" w:space="0" w:color="000000"/>
                                    <w:right w:val="nil"/>
                                  </w:tcBorders>
                                  <w:hideMark/>
                                </w:tcPr>
                                <w:p w14:paraId="7E98AFE0" w14:textId="77777777" w:rsidR="0063450B" w:rsidRPr="005253FC" w:rsidRDefault="0063450B">
                                  <w:pPr>
                                    <w:pStyle w:val="TableParagraph"/>
                                    <w:rPr>
                                      <w:sz w:val="18"/>
                                      <w:szCs w:val="18"/>
                                    </w:rPr>
                                  </w:pPr>
                                  <w:r w:rsidRPr="005253FC">
                                    <w:rPr>
                                      <w:sz w:val="18"/>
                                      <w:szCs w:val="18"/>
                                    </w:rPr>
                                    <w:t>5</w:t>
                                  </w:r>
                                  <w:r w:rsidRPr="005253FC">
                                    <w:rPr>
                                      <w:sz w:val="18"/>
                                      <w:szCs w:val="18"/>
                                      <w:vertAlign w:val="superscript"/>
                                    </w:rPr>
                                    <w:t>th</w:t>
                                  </w:r>
                                  <w:r w:rsidRPr="005253FC">
                                    <w:rPr>
                                      <w:spacing w:val="-5"/>
                                      <w:sz w:val="18"/>
                                      <w:szCs w:val="18"/>
                                    </w:rPr>
                                    <w:t xml:space="preserve"> </w:t>
                                  </w:r>
                                </w:p>
                              </w:tc>
                            </w:tr>
                            <w:tr w:rsidR="0063450B" w:rsidRPr="005253FC" w14:paraId="1949984E" w14:textId="77777777" w:rsidTr="001D41AF">
                              <w:trPr>
                                <w:trHeight w:val="242"/>
                              </w:trPr>
                              <w:tc>
                                <w:tcPr>
                                  <w:tcW w:w="3150" w:type="dxa"/>
                                  <w:tcBorders>
                                    <w:top w:val="single" w:sz="18" w:space="0" w:color="000000"/>
                                    <w:left w:val="nil"/>
                                    <w:bottom w:val="dashSmallGap" w:sz="4" w:space="0" w:color="000000"/>
                                    <w:right w:val="dashSmallGap" w:sz="2" w:space="0" w:color="000000"/>
                                  </w:tcBorders>
                                  <w:hideMark/>
                                </w:tcPr>
                                <w:p w14:paraId="1160B947" w14:textId="77777777" w:rsidR="0063450B" w:rsidRPr="005253FC" w:rsidRDefault="0063450B" w:rsidP="00D623C7">
                                  <w:pPr>
                                    <w:pStyle w:val="TableParagraph"/>
                                    <w:rPr>
                                      <w:sz w:val="18"/>
                                      <w:szCs w:val="18"/>
                                    </w:rPr>
                                  </w:pPr>
                                  <w:r w:rsidRPr="005253FC">
                                    <w:rPr>
                                      <w:spacing w:val="-5"/>
                                      <w:sz w:val="18"/>
                                      <w:szCs w:val="18"/>
                                    </w:rPr>
                                    <w:t>1</w:t>
                                  </w:r>
                                  <w:r>
                                    <w:rPr>
                                      <w:spacing w:val="-5"/>
                                      <w:sz w:val="18"/>
                                      <w:szCs w:val="18"/>
                                    </w:rPr>
                                    <w:t xml:space="preserve"> N</w:t>
                                  </w:r>
                                  <w:r w:rsidRPr="00385C38">
                                    <w:rPr>
                                      <w:spacing w:val="-5"/>
                                      <w:sz w:val="18"/>
                                      <w:szCs w:val="18"/>
                                    </w:rPr>
                                    <w:t>euronal activity in organoids</w:t>
                                  </w:r>
                                  <w:r>
                                    <w:rPr>
                                      <w:spacing w:val="-5"/>
                                      <w:sz w:val="18"/>
                                      <w:szCs w:val="18"/>
                                    </w:rPr>
                                    <w:t xml:space="preserve"> </w:t>
                                  </w:r>
                                </w:p>
                              </w:tc>
                              <w:tc>
                                <w:tcPr>
                                  <w:tcW w:w="360" w:type="dxa"/>
                                  <w:tcBorders>
                                    <w:top w:val="single" w:sz="18" w:space="0" w:color="000000"/>
                                    <w:left w:val="dashSmallGap" w:sz="2" w:space="0" w:color="000000"/>
                                    <w:bottom w:val="dashSmallGap" w:sz="4" w:space="0" w:color="000000"/>
                                    <w:right w:val="dashSmallGap" w:sz="2" w:space="0" w:color="000000"/>
                                  </w:tcBorders>
                                  <w:shd w:val="clear" w:color="auto" w:fill="F79646" w:themeFill="accent6"/>
                                </w:tcPr>
                                <w:p w14:paraId="46B0A0E0" w14:textId="77777777" w:rsidR="0063450B" w:rsidRPr="005253FC" w:rsidRDefault="0063450B" w:rsidP="00D623C7">
                                  <w:pPr>
                                    <w:pStyle w:val="TableParagraph"/>
                                    <w:rPr>
                                      <w:rFonts w:ascii="Times New Roman"/>
                                      <w:sz w:val="18"/>
                                      <w:szCs w:val="18"/>
                                    </w:rPr>
                                  </w:pPr>
                                </w:p>
                              </w:tc>
                              <w:tc>
                                <w:tcPr>
                                  <w:tcW w:w="360" w:type="dxa"/>
                                  <w:tcBorders>
                                    <w:top w:val="single" w:sz="18" w:space="0" w:color="000000"/>
                                    <w:left w:val="dashSmallGap" w:sz="2" w:space="0" w:color="000000"/>
                                    <w:bottom w:val="dashSmallGap" w:sz="4" w:space="0" w:color="000000"/>
                                    <w:right w:val="single" w:sz="8" w:space="0" w:color="000000"/>
                                  </w:tcBorders>
                                  <w:shd w:val="clear" w:color="auto" w:fill="FFFFFF" w:themeFill="background1"/>
                                </w:tcPr>
                                <w:p w14:paraId="0118812E" w14:textId="77777777" w:rsidR="0063450B" w:rsidRPr="005253FC" w:rsidRDefault="0063450B" w:rsidP="00D623C7">
                                  <w:pPr>
                                    <w:pStyle w:val="TableParagraph"/>
                                    <w:rPr>
                                      <w:rFonts w:ascii="Times New Roman"/>
                                      <w:sz w:val="18"/>
                                      <w:szCs w:val="18"/>
                                    </w:rPr>
                                  </w:pPr>
                                </w:p>
                              </w:tc>
                              <w:tc>
                                <w:tcPr>
                                  <w:tcW w:w="360" w:type="dxa"/>
                                  <w:tcBorders>
                                    <w:top w:val="single" w:sz="18" w:space="0" w:color="000000"/>
                                    <w:left w:val="single" w:sz="8" w:space="0" w:color="000000"/>
                                    <w:bottom w:val="dashSmallGap" w:sz="4" w:space="0" w:color="000000"/>
                                    <w:right w:val="dashSmallGap" w:sz="2" w:space="0" w:color="000000"/>
                                  </w:tcBorders>
                                </w:tcPr>
                                <w:p w14:paraId="24205FFC" w14:textId="77777777" w:rsidR="0063450B" w:rsidRPr="005253FC" w:rsidRDefault="0063450B" w:rsidP="00D623C7">
                                  <w:pPr>
                                    <w:pStyle w:val="TableParagraph"/>
                                    <w:rPr>
                                      <w:rFonts w:ascii="Times New Roman"/>
                                      <w:sz w:val="18"/>
                                      <w:szCs w:val="18"/>
                                    </w:rPr>
                                  </w:pPr>
                                </w:p>
                              </w:tc>
                              <w:tc>
                                <w:tcPr>
                                  <w:tcW w:w="360" w:type="dxa"/>
                                  <w:tcBorders>
                                    <w:top w:val="single" w:sz="18" w:space="0" w:color="000000"/>
                                    <w:left w:val="dashSmallGap" w:sz="2" w:space="0" w:color="000000"/>
                                    <w:bottom w:val="dashSmallGap" w:sz="4" w:space="0" w:color="000000"/>
                                    <w:right w:val="dashSmallGap" w:sz="2" w:space="0" w:color="000000"/>
                                  </w:tcBorders>
                                </w:tcPr>
                                <w:p w14:paraId="090F08B7" w14:textId="77777777" w:rsidR="0063450B" w:rsidRPr="005253FC" w:rsidRDefault="0063450B" w:rsidP="00D623C7">
                                  <w:pPr>
                                    <w:pStyle w:val="TableParagraph"/>
                                    <w:rPr>
                                      <w:rFonts w:ascii="Times New Roman"/>
                                      <w:sz w:val="18"/>
                                      <w:szCs w:val="18"/>
                                    </w:rPr>
                                  </w:pPr>
                                </w:p>
                              </w:tc>
                              <w:tc>
                                <w:tcPr>
                                  <w:tcW w:w="407" w:type="dxa"/>
                                  <w:tcBorders>
                                    <w:top w:val="single" w:sz="18" w:space="0" w:color="000000"/>
                                    <w:left w:val="dashSmallGap" w:sz="2" w:space="0" w:color="000000"/>
                                    <w:bottom w:val="dashSmallGap" w:sz="4" w:space="0" w:color="000000"/>
                                    <w:right w:val="nil"/>
                                  </w:tcBorders>
                                </w:tcPr>
                                <w:p w14:paraId="20CDFC02" w14:textId="77777777" w:rsidR="0063450B" w:rsidRPr="005253FC" w:rsidRDefault="0063450B" w:rsidP="00D623C7">
                                  <w:pPr>
                                    <w:pStyle w:val="TableParagraph"/>
                                    <w:rPr>
                                      <w:rFonts w:ascii="Times New Roman"/>
                                      <w:sz w:val="18"/>
                                      <w:szCs w:val="18"/>
                                    </w:rPr>
                                  </w:pPr>
                                </w:p>
                              </w:tc>
                            </w:tr>
                            <w:tr w:rsidR="0063450B" w:rsidRPr="005253FC" w14:paraId="2AF0BC70" w14:textId="77777777" w:rsidTr="001D41AF">
                              <w:trPr>
                                <w:trHeight w:val="238"/>
                              </w:trPr>
                              <w:tc>
                                <w:tcPr>
                                  <w:tcW w:w="3150" w:type="dxa"/>
                                  <w:tcBorders>
                                    <w:top w:val="dashSmallGap" w:sz="4" w:space="0" w:color="000000"/>
                                    <w:left w:val="nil"/>
                                    <w:bottom w:val="single" w:sz="8" w:space="0" w:color="000000"/>
                                    <w:right w:val="dashSmallGap" w:sz="2" w:space="0" w:color="000000"/>
                                  </w:tcBorders>
                                  <w:hideMark/>
                                </w:tcPr>
                                <w:p w14:paraId="3764B3AD" w14:textId="77777777" w:rsidR="0063450B" w:rsidRPr="005253FC" w:rsidRDefault="0063450B" w:rsidP="00D623C7">
                                  <w:pPr>
                                    <w:pStyle w:val="TableParagraph"/>
                                    <w:rPr>
                                      <w:sz w:val="18"/>
                                      <w:szCs w:val="18"/>
                                    </w:rPr>
                                  </w:pPr>
                                  <w:r>
                                    <w:rPr>
                                      <w:spacing w:val="-5"/>
                                      <w:sz w:val="18"/>
                                      <w:szCs w:val="18"/>
                                    </w:rPr>
                                    <w:t>2</w:t>
                                  </w:r>
                                  <w:r>
                                    <w:t xml:space="preserve"> </w:t>
                                  </w:r>
                                  <w:r>
                                    <w:rPr>
                                      <w:spacing w:val="-5"/>
                                      <w:sz w:val="18"/>
                                      <w:szCs w:val="18"/>
                                    </w:rPr>
                                    <w:t>N</w:t>
                                  </w:r>
                                  <w:r w:rsidRPr="00385C38">
                                    <w:rPr>
                                      <w:spacing w:val="-5"/>
                                      <w:sz w:val="18"/>
                                      <w:szCs w:val="18"/>
                                    </w:rPr>
                                    <w:t xml:space="preserve">eural </w:t>
                                  </w:r>
                                  <w:r>
                                    <w:rPr>
                                      <w:spacing w:val="-5"/>
                                      <w:sz w:val="18"/>
                                      <w:szCs w:val="18"/>
                                    </w:rPr>
                                    <w:t xml:space="preserve">network </w:t>
                                  </w:r>
                                  <w:r w:rsidRPr="00385C38">
                                    <w:rPr>
                                      <w:spacing w:val="-5"/>
                                      <w:sz w:val="18"/>
                                      <w:szCs w:val="18"/>
                                    </w:rPr>
                                    <w:t>activity in organoids</w:t>
                                  </w:r>
                                </w:p>
                              </w:tc>
                              <w:tc>
                                <w:tcPr>
                                  <w:tcW w:w="360" w:type="dxa"/>
                                  <w:tcBorders>
                                    <w:top w:val="dashSmallGap" w:sz="4" w:space="0" w:color="000000"/>
                                    <w:left w:val="dashSmallGap" w:sz="2" w:space="0" w:color="000000"/>
                                    <w:bottom w:val="single" w:sz="8" w:space="0" w:color="000000"/>
                                    <w:right w:val="dashSmallGap" w:sz="2" w:space="0" w:color="000000"/>
                                  </w:tcBorders>
                                  <w:shd w:val="clear" w:color="auto" w:fill="F79646" w:themeFill="accent6"/>
                                </w:tcPr>
                                <w:p w14:paraId="2D4DD30C"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dashSmallGap" w:sz="2" w:space="0" w:color="000000"/>
                                    <w:bottom w:val="single" w:sz="8" w:space="0" w:color="000000"/>
                                    <w:right w:val="single" w:sz="8" w:space="0" w:color="000000"/>
                                  </w:tcBorders>
                                  <w:shd w:val="clear" w:color="auto" w:fill="F79646" w:themeFill="accent6"/>
                                </w:tcPr>
                                <w:p w14:paraId="1DA63167"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single" w:sz="8" w:space="0" w:color="000000"/>
                                    <w:bottom w:val="single" w:sz="8" w:space="0" w:color="000000"/>
                                    <w:right w:val="dashSmallGap" w:sz="2" w:space="0" w:color="000000"/>
                                  </w:tcBorders>
                                </w:tcPr>
                                <w:p w14:paraId="0BC1FF2F"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dashSmallGap" w:sz="2" w:space="0" w:color="000000"/>
                                    <w:bottom w:val="single" w:sz="8" w:space="0" w:color="000000"/>
                                    <w:right w:val="dashSmallGap" w:sz="2" w:space="0" w:color="000000"/>
                                  </w:tcBorders>
                                </w:tcPr>
                                <w:p w14:paraId="2C675B7B" w14:textId="77777777" w:rsidR="0063450B" w:rsidRPr="005253FC" w:rsidRDefault="0063450B" w:rsidP="00D623C7">
                                  <w:pPr>
                                    <w:pStyle w:val="TableParagraph"/>
                                    <w:rPr>
                                      <w:rFonts w:ascii="Times New Roman"/>
                                      <w:sz w:val="18"/>
                                      <w:szCs w:val="18"/>
                                    </w:rPr>
                                  </w:pPr>
                                </w:p>
                              </w:tc>
                              <w:tc>
                                <w:tcPr>
                                  <w:tcW w:w="407" w:type="dxa"/>
                                  <w:tcBorders>
                                    <w:top w:val="dashSmallGap" w:sz="4" w:space="0" w:color="000000"/>
                                    <w:left w:val="dashSmallGap" w:sz="2" w:space="0" w:color="000000"/>
                                    <w:bottom w:val="single" w:sz="8" w:space="0" w:color="000000"/>
                                    <w:right w:val="nil"/>
                                  </w:tcBorders>
                                </w:tcPr>
                                <w:p w14:paraId="142D5A5F" w14:textId="77777777" w:rsidR="0063450B" w:rsidRPr="005253FC" w:rsidRDefault="0063450B" w:rsidP="00D623C7">
                                  <w:pPr>
                                    <w:pStyle w:val="TableParagraph"/>
                                    <w:rPr>
                                      <w:rFonts w:ascii="Times New Roman"/>
                                      <w:sz w:val="18"/>
                                      <w:szCs w:val="18"/>
                                    </w:rPr>
                                  </w:pPr>
                                </w:p>
                              </w:tc>
                            </w:tr>
                            <w:tr w:rsidR="0063450B" w:rsidRPr="005253FC" w14:paraId="3309AAC1" w14:textId="77777777" w:rsidTr="001A393B">
                              <w:trPr>
                                <w:trHeight w:val="238"/>
                              </w:trPr>
                              <w:tc>
                                <w:tcPr>
                                  <w:tcW w:w="3150" w:type="dxa"/>
                                  <w:tcBorders>
                                    <w:top w:val="dashSmallGap" w:sz="4" w:space="0" w:color="000000"/>
                                    <w:left w:val="nil"/>
                                    <w:bottom w:val="single" w:sz="8" w:space="0" w:color="000000"/>
                                    <w:right w:val="dashSmallGap" w:sz="2" w:space="0" w:color="000000"/>
                                  </w:tcBorders>
                                </w:tcPr>
                                <w:p w14:paraId="7079EAED" w14:textId="77777777" w:rsidR="0063450B" w:rsidRPr="005253FC" w:rsidRDefault="0063450B" w:rsidP="00D623C7">
                                  <w:pPr>
                                    <w:pStyle w:val="TableParagraph"/>
                                    <w:rPr>
                                      <w:spacing w:val="-5"/>
                                      <w:sz w:val="18"/>
                                      <w:szCs w:val="18"/>
                                    </w:rPr>
                                  </w:pPr>
                                  <w:r>
                                    <w:rPr>
                                      <w:spacing w:val="-5"/>
                                      <w:sz w:val="18"/>
                                      <w:szCs w:val="18"/>
                                    </w:rPr>
                                    <w:t xml:space="preserve">3 Structure change </w:t>
                                  </w:r>
                                  <w:r w:rsidRPr="00385C38">
                                    <w:rPr>
                                      <w:spacing w:val="-5"/>
                                      <w:sz w:val="18"/>
                                      <w:szCs w:val="18"/>
                                    </w:rPr>
                                    <w:t>in organoids</w:t>
                                  </w:r>
                                </w:p>
                              </w:tc>
                              <w:tc>
                                <w:tcPr>
                                  <w:tcW w:w="360" w:type="dxa"/>
                                  <w:tcBorders>
                                    <w:top w:val="dashSmallGap" w:sz="4" w:space="0" w:color="000000"/>
                                    <w:left w:val="dashSmallGap" w:sz="2" w:space="0" w:color="000000"/>
                                    <w:bottom w:val="single" w:sz="8" w:space="0" w:color="000000"/>
                                    <w:right w:val="dashSmallGap" w:sz="2" w:space="0" w:color="000000"/>
                                  </w:tcBorders>
                                </w:tcPr>
                                <w:p w14:paraId="103688ED"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dashSmallGap" w:sz="2" w:space="0" w:color="000000"/>
                                    <w:bottom w:val="single" w:sz="8" w:space="0" w:color="000000"/>
                                    <w:right w:val="single" w:sz="8" w:space="0" w:color="000000"/>
                                  </w:tcBorders>
                                  <w:shd w:val="clear" w:color="auto" w:fill="F79646" w:themeFill="accent6"/>
                                </w:tcPr>
                                <w:p w14:paraId="172FA545" w14:textId="77777777" w:rsidR="0063450B" w:rsidRPr="005253FC" w:rsidRDefault="0063450B" w:rsidP="00D623C7">
                                  <w:pPr>
                                    <w:pStyle w:val="TableParagraph"/>
                                    <w:rPr>
                                      <w:sz w:val="18"/>
                                      <w:szCs w:val="18"/>
                                    </w:rPr>
                                  </w:pPr>
                                </w:p>
                              </w:tc>
                              <w:tc>
                                <w:tcPr>
                                  <w:tcW w:w="360" w:type="dxa"/>
                                  <w:tcBorders>
                                    <w:top w:val="dashSmallGap" w:sz="4" w:space="0" w:color="000000"/>
                                    <w:left w:val="single" w:sz="8" w:space="0" w:color="000000"/>
                                    <w:bottom w:val="single" w:sz="8" w:space="0" w:color="000000"/>
                                    <w:right w:val="dashSmallGap" w:sz="2" w:space="0" w:color="000000"/>
                                  </w:tcBorders>
                                </w:tcPr>
                                <w:p w14:paraId="19E41240"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dashSmallGap" w:sz="2" w:space="0" w:color="000000"/>
                                    <w:bottom w:val="single" w:sz="8" w:space="0" w:color="000000"/>
                                    <w:right w:val="dashSmallGap" w:sz="2" w:space="0" w:color="000000"/>
                                  </w:tcBorders>
                                </w:tcPr>
                                <w:p w14:paraId="5D9CCDFB" w14:textId="77777777" w:rsidR="0063450B" w:rsidRPr="005253FC" w:rsidRDefault="0063450B" w:rsidP="00D623C7">
                                  <w:pPr>
                                    <w:pStyle w:val="TableParagraph"/>
                                    <w:rPr>
                                      <w:rFonts w:ascii="Times New Roman"/>
                                      <w:sz w:val="18"/>
                                      <w:szCs w:val="18"/>
                                    </w:rPr>
                                  </w:pPr>
                                </w:p>
                              </w:tc>
                              <w:tc>
                                <w:tcPr>
                                  <w:tcW w:w="407" w:type="dxa"/>
                                  <w:tcBorders>
                                    <w:top w:val="dashSmallGap" w:sz="4" w:space="0" w:color="000000"/>
                                    <w:left w:val="dashSmallGap" w:sz="2" w:space="0" w:color="000000"/>
                                    <w:bottom w:val="single" w:sz="8" w:space="0" w:color="000000"/>
                                    <w:right w:val="nil"/>
                                  </w:tcBorders>
                                </w:tcPr>
                                <w:p w14:paraId="639700E1" w14:textId="77777777" w:rsidR="0063450B" w:rsidRPr="005253FC" w:rsidRDefault="0063450B" w:rsidP="00D623C7">
                                  <w:pPr>
                                    <w:pStyle w:val="TableParagraph"/>
                                    <w:rPr>
                                      <w:rFonts w:ascii="Times New Roman"/>
                                      <w:sz w:val="18"/>
                                      <w:szCs w:val="18"/>
                                    </w:rPr>
                                  </w:pPr>
                                </w:p>
                              </w:tc>
                            </w:tr>
                            <w:tr w:rsidR="0063450B" w:rsidRPr="005253FC" w14:paraId="0038C0B7" w14:textId="77777777" w:rsidTr="00E333E1">
                              <w:trPr>
                                <w:trHeight w:val="240"/>
                              </w:trPr>
                              <w:tc>
                                <w:tcPr>
                                  <w:tcW w:w="3150" w:type="dxa"/>
                                  <w:tcBorders>
                                    <w:top w:val="single" w:sz="8" w:space="0" w:color="000000"/>
                                    <w:left w:val="nil"/>
                                    <w:bottom w:val="dashSmallGap" w:sz="4" w:space="0" w:color="000000"/>
                                    <w:right w:val="dashSmallGap" w:sz="2" w:space="0" w:color="000000"/>
                                  </w:tcBorders>
                                  <w:hideMark/>
                                </w:tcPr>
                                <w:p w14:paraId="14E880FD" w14:textId="77777777" w:rsidR="0063450B" w:rsidRPr="005253FC" w:rsidRDefault="0063450B" w:rsidP="00D623C7">
                                  <w:pPr>
                                    <w:pStyle w:val="TableParagraph"/>
                                    <w:rPr>
                                      <w:sz w:val="18"/>
                                      <w:szCs w:val="18"/>
                                    </w:rPr>
                                  </w:pPr>
                                  <w:r>
                                    <w:rPr>
                                      <w:spacing w:val="-5"/>
                                      <w:sz w:val="18"/>
                                      <w:szCs w:val="18"/>
                                    </w:rPr>
                                    <w:t>4</w:t>
                                  </w:r>
                                  <w:r>
                                    <w:t xml:space="preserve"> </w:t>
                                  </w:r>
                                  <w:r w:rsidRPr="00385C38">
                                    <w:rPr>
                                      <w:sz w:val="18"/>
                                      <w:szCs w:val="18"/>
                                    </w:rPr>
                                    <w:t>A</w:t>
                                  </w:r>
                                  <w:r w:rsidRPr="00385C38">
                                    <w:rPr>
                                      <w:spacing w:val="-5"/>
                                      <w:sz w:val="18"/>
                                      <w:szCs w:val="18"/>
                                    </w:rPr>
                                    <w:t>xon projection</w:t>
                                  </w:r>
                                  <w:r>
                                    <w:rPr>
                                      <w:spacing w:val="-5"/>
                                      <w:sz w:val="18"/>
                                      <w:szCs w:val="18"/>
                                    </w:rPr>
                                    <w:t xml:space="preserve"> in </w:t>
                                  </w:r>
                                  <w:proofErr w:type="spellStart"/>
                                  <w:r>
                                    <w:rPr>
                                      <w:spacing w:val="-5"/>
                                      <w:sz w:val="18"/>
                                      <w:szCs w:val="18"/>
                                    </w:rPr>
                                    <w:t>assembloid</w:t>
                                  </w:r>
                                  <w:proofErr w:type="spellEnd"/>
                                </w:p>
                              </w:tc>
                              <w:tc>
                                <w:tcPr>
                                  <w:tcW w:w="360" w:type="dxa"/>
                                  <w:tcBorders>
                                    <w:top w:val="single" w:sz="8" w:space="0" w:color="000000"/>
                                    <w:left w:val="dashSmallGap" w:sz="2" w:space="0" w:color="000000"/>
                                    <w:bottom w:val="dashSmallGap" w:sz="4" w:space="0" w:color="000000"/>
                                    <w:right w:val="dashSmallGap" w:sz="2" w:space="0" w:color="000000"/>
                                  </w:tcBorders>
                                  <w:shd w:val="clear" w:color="auto" w:fill="8DB3E2" w:themeFill="text2" w:themeFillTint="66"/>
                                </w:tcPr>
                                <w:p w14:paraId="36A91957" w14:textId="77777777" w:rsidR="0063450B" w:rsidRPr="005253FC" w:rsidRDefault="0063450B" w:rsidP="00D623C7">
                                  <w:pPr>
                                    <w:pStyle w:val="TableParagraph"/>
                                    <w:rPr>
                                      <w:rFonts w:ascii="Times New Roman"/>
                                      <w:sz w:val="18"/>
                                      <w:szCs w:val="18"/>
                                    </w:rPr>
                                  </w:pPr>
                                </w:p>
                              </w:tc>
                              <w:tc>
                                <w:tcPr>
                                  <w:tcW w:w="360" w:type="dxa"/>
                                  <w:tcBorders>
                                    <w:top w:val="single" w:sz="8" w:space="0" w:color="000000"/>
                                    <w:left w:val="dashSmallGap" w:sz="2" w:space="0" w:color="000000"/>
                                    <w:bottom w:val="dashSmallGap" w:sz="4" w:space="0" w:color="000000"/>
                                    <w:right w:val="single" w:sz="8" w:space="0" w:color="000000"/>
                                  </w:tcBorders>
                                  <w:shd w:val="clear" w:color="auto" w:fill="auto"/>
                                </w:tcPr>
                                <w:p w14:paraId="103DF7A0" w14:textId="77777777" w:rsidR="0063450B" w:rsidRPr="005253FC" w:rsidRDefault="0063450B" w:rsidP="00D623C7">
                                  <w:pPr>
                                    <w:pStyle w:val="TableParagraph"/>
                                    <w:rPr>
                                      <w:rFonts w:ascii="Times New Roman"/>
                                      <w:sz w:val="18"/>
                                      <w:szCs w:val="18"/>
                                    </w:rPr>
                                  </w:pPr>
                                </w:p>
                              </w:tc>
                              <w:tc>
                                <w:tcPr>
                                  <w:tcW w:w="360" w:type="dxa"/>
                                  <w:tcBorders>
                                    <w:top w:val="single" w:sz="8" w:space="0" w:color="000000"/>
                                    <w:left w:val="single" w:sz="8" w:space="0" w:color="000000"/>
                                    <w:bottom w:val="dashSmallGap" w:sz="4" w:space="0" w:color="000000"/>
                                    <w:right w:val="dashSmallGap" w:sz="2" w:space="0" w:color="000000"/>
                                  </w:tcBorders>
                                  <w:shd w:val="clear" w:color="auto" w:fill="auto"/>
                                </w:tcPr>
                                <w:p w14:paraId="34516082" w14:textId="77777777" w:rsidR="0063450B" w:rsidRPr="005253FC" w:rsidRDefault="0063450B" w:rsidP="00D623C7">
                                  <w:pPr>
                                    <w:pStyle w:val="TableParagraph"/>
                                    <w:rPr>
                                      <w:rFonts w:ascii="Times New Roman"/>
                                      <w:sz w:val="18"/>
                                      <w:szCs w:val="18"/>
                                    </w:rPr>
                                  </w:pPr>
                                </w:p>
                              </w:tc>
                              <w:tc>
                                <w:tcPr>
                                  <w:tcW w:w="360" w:type="dxa"/>
                                  <w:tcBorders>
                                    <w:top w:val="single" w:sz="8" w:space="0" w:color="000000"/>
                                    <w:left w:val="dashSmallGap" w:sz="2" w:space="0" w:color="000000"/>
                                    <w:bottom w:val="dashSmallGap" w:sz="4" w:space="0" w:color="000000"/>
                                    <w:right w:val="dashSmallGap" w:sz="2" w:space="0" w:color="000000"/>
                                  </w:tcBorders>
                                </w:tcPr>
                                <w:p w14:paraId="30F03B96" w14:textId="77777777" w:rsidR="0063450B" w:rsidRPr="005253FC" w:rsidRDefault="0063450B" w:rsidP="00D623C7">
                                  <w:pPr>
                                    <w:pStyle w:val="TableParagraph"/>
                                    <w:rPr>
                                      <w:rFonts w:ascii="Times New Roman"/>
                                      <w:sz w:val="18"/>
                                      <w:szCs w:val="18"/>
                                    </w:rPr>
                                  </w:pPr>
                                </w:p>
                              </w:tc>
                              <w:tc>
                                <w:tcPr>
                                  <w:tcW w:w="407" w:type="dxa"/>
                                  <w:tcBorders>
                                    <w:top w:val="single" w:sz="8" w:space="0" w:color="000000"/>
                                    <w:left w:val="dashSmallGap" w:sz="2" w:space="0" w:color="000000"/>
                                    <w:bottom w:val="dashSmallGap" w:sz="4" w:space="0" w:color="000000"/>
                                    <w:right w:val="nil"/>
                                  </w:tcBorders>
                                </w:tcPr>
                                <w:p w14:paraId="0B2AB39A" w14:textId="77777777" w:rsidR="0063450B" w:rsidRPr="005253FC" w:rsidRDefault="0063450B" w:rsidP="00D623C7">
                                  <w:pPr>
                                    <w:pStyle w:val="TableParagraph"/>
                                    <w:rPr>
                                      <w:rFonts w:ascii="Times New Roman"/>
                                      <w:sz w:val="18"/>
                                      <w:szCs w:val="18"/>
                                    </w:rPr>
                                  </w:pPr>
                                </w:p>
                              </w:tc>
                            </w:tr>
                            <w:tr w:rsidR="0063450B" w:rsidRPr="005253FC" w14:paraId="38B95A56" w14:textId="77777777" w:rsidTr="00E333E1">
                              <w:trPr>
                                <w:trHeight w:val="240"/>
                              </w:trPr>
                              <w:tc>
                                <w:tcPr>
                                  <w:tcW w:w="3150" w:type="dxa"/>
                                  <w:tcBorders>
                                    <w:top w:val="dashSmallGap" w:sz="4" w:space="0" w:color="000000"/>
                                    <w:left w:val="nil"/>
                                    <w:bottom w:val="single" w:sz="8" w:space="0" w:color="000000"/>
                                    <w:right w:val="dashSmallGap" w:sz="2" w:space="0" w:color="000000"/>
                                  </w:tcBorders>
                                  <w:hideMark/>
                                </w:tcPr>
                                <w:p w14:paraId="1C45CE93" w14:textId="77777777" w:rsidR="0063450B" w:rsidRPr="005253FC" w:rsidRDefault="0063450B" w:rsidP="00D623C7">
                                  <w:pPr>
                                    <w:pStyle w:val="TableParagraph"/>
                                    <w:rPr>
                                      <w:sz w:val="18"/>
                                      <w:szCs w:val="18"/>
                                    </w:rPr>
                                  </w:pPr>
                                  <w:r>
                                    <w:rPr>
                                      <w:spacing w:val="-5"/>
                                      <w:sz w:val="18"/>
                                      <w:szCs w:val="18"/>
                                    </w:rPr>
                                    <w:t>5 S</w:t>
                                  </w:r>
                                  <w:r w:rsidRPr="00385C38">
                                    <w:rPr>
                                      <w:spacing w:val="-5"/>
                                      <w:sz w:val="18"/>
                                      <w:szCs w:val="18"/>
                                    </w:rPr>
                                    <w:t xml:space="preserve">ynaptic </w:t>
                                  </w:r>
                                  <w:r>
                                    <w:rPr>
                                      <w:spacing w:val="-5"/>
                                      <w:sz w:val="18"/>
                                      <w:szCs w:val="18"/>
                                    </w:rPr>
                                    <w:t xml:space="preserve">functions in </w:t>
                                  </w:r>
                                  <w:proofErr w:type="spellStart"/>
                                  <w:r>
                                    <w:rPr>
                                      <w:spacing w:val="-5"/>
                                      <w:sz w:val="18"/>
                                      <w:szCs w:val="18"/>
                                    </w:rPr>
                                    <w:t>assembloid</w:t>
                                  </w:r>
                                  <w:proofErr w:type="spellEnd"/>
                                </w:p>
                              </w:tc>
                              <w:tc>
                                <w:tcPr>
                                  <w:tcW w:w="360" w:type="dxa"/>
                                  <w:tcBorders>
                                    <w:top w:val="dashSmallGap" w:sz="4" w:space="0" w:color="000000"/>
                                    <w:left w:val="dashSmallGap" w:sz="2" w:space="0" w:color="000000"/>
                                    <w:bottom w:val="single" w:sz="8" w:space="0" w:color="000000"/>
                                    <w:right w:val="dashSmallGap" w:sz="2" w:space="0" w:color="000000"/>
                                  </w:tcBorders>
                                  <w:shd w:val="clear" w:color="auto" w:fill="8DB3E2" w:themeFill="text2" w:themeFillTint="66"/>
                                </w:tcPr>
                                <w:p w14:paraId="3D12A9AE"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dashSmallGap" w:sz="2" w:space="0" w:color="000000"/>
                                    <w:bottom w:val="single" w:sz="8" w:space="0" w:color="000000"/>
                                    <w:right w:val="single" w:sz="8" w:space="0" w:color="000000"/>
                                  </w:tcBorders>
                                  <w:shd w:val="clear" w:color="auto" w:fill="8DB3E2" w:themeFill="text2" w:themeFillTint="66"/>
                                </w:tcPr>
                                <w:p w14:paraId="10045CFE"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single" w:sz="8" w:space="0" w:color="000000"/>
                                    <w:bottom w:val="single" w:sz="8" w:space="0" w:color="000000"/>
                                    <w:right w:val="dashSmallGap" w:sz="2" w:space="0" w:color="000000"/>
                                  </w:tcBorders>
                                  <w:shd w:val="clear" w:color="auto" w:fill="auto"/>
                                </w:tcPr>
                                <w:p w14:paraId="12703B84"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dashSmallGap" w:sz="2" w:space="0" w:color="000000"/>
                                    <w:bottom w:val="single" w:sz="8" w:space="0" w:color="000000"/>
                                    <w:right w:val="dashSmallGap" w:sz="2" w:space="0" w:color="000000"/>
                                  </w:tcBorders>
                                  <w:shd w:val="clear" w:color="auto" w:fill="FFFFFF" w:themeFill="background1"/>
                                </w:tcPr>
                                <w:p w14:paraId="76A7F61D" w14:textId="77777777" w:rsidR="0063450B" w:rsidRPr="005253FC" w:rsidRDefault="0063450B" w:rsidP="00D623C7">
                                  <w:pPr>
                                    <w:pStyle w:val="TableParagraph"/>
                                    <w:rPr>
                                      <w:rFonts w:ascii="Times New Roman"/>
                                      <w:sz w:val="18"/>
                                      <w:szCs w:val="18"/>
                                    </w:rPr>
                                  </w:pPr>
                                </w:p>
                              </w:tc>
                              <w:tc>
                                <w:tcPr>
                                  <w:tcW w:w="407" w:type="dxa"/>
                                  <w:tcBorders>
                                    <w:top w:val="dashSmallGap" w:sz="4" w:space="0" w:color="000000"/>
                                    <w:left w:val="dashSmallGap" w:sz="2" w:space="0" w:color="000000"/>
                                    <w:bottom w:val="single" w:sz="8" w:space="0" w:color="000000"/>
                                    <w:right w:val="nil"/>
                                  </w:tcBorders>
                                  <w:shd w:val="clear" w:color="auto" w:fill="FFFFFF" w:themeFill="background1"/>
                                </w:tcPr>
                                <w:p w14:paraId="2499BB76" w14:textId="77777777" w:rsidR="0063450B" w:rsidRPr="005253FC" w:rsidRDefault="0063450B" w:rsidP="00D623C7">
                                  <w:pPr>
                                    <w:pStyle w:val="TableParagraph"/>
                                    <w:rPr>
                                      <w:rFonts w:ascii="Times New Roman"/>
                                      <w:sz w:val="18"/>
                                      <w:szCs w:val="18"/>
                                    </w:rPr>
                                  </w:pPr>
                                </w:p>
                              </w:tc>
                            </w:tr>
                            <w:tr w:rsidR="0063450B" w:rsidRPr="005253FC" w14:paraId="12DD7A4A" w14:textId="77777777" w:rsidTr="00E333E1">
                              <w:trPr>
                                <w:trHeight w:val="240"/>
                              </w:trPr>
                              <w:tc>
                                <w:tcPr>
                                  <w:tcW w:w="3150" w:type="dxa"/>
                                  <w:tcBorders>
                                    <w:top w:val="dashSmallGap" w:sz="4" w:space="0" w:color="000000"/>
                                    <w:left w:val="nil"/>
                                    <w:bottom w:val="single" w:sz="8" w:space="0" w:color="000000"/>
                                    <w:right w:val="dashSmallGap" w:sz="2" w:space="0" w:color="000000"/>
                                  </w:tcBorders>
                                </w:tcPr>
                                <w:p w14:paraId="39CB5F1F" w14:textId="77777777" w:rsidR="0063450B" w:rsidRPr="005253FC" w:rsidRDefault="0063450B" w:rsidP="00D623C7">
                                  <w:pPr>
                                    <w:pStyle w:val="TableParagraph"/>
                                    <w:rPr>
                                      <w:spacing w:val="-5"/>
                                      <w:sz w:val="18"/>
                                      <w:szCs w:val="18"/>
                                    </w:rPr>
                                  </w:pPr>
                                  <w:r>
                                    <w:rPr>
                                      <w:spacing w:val="-5"/>
                                      <w:sz w:val="18"/>
                                      <w:szCs w:val="18"/>
                                    </w:rPr>
                                    <w:t>6 N</w:t>
                                  </w:r>
                                  <w:r w:rsidRPr="00385C38">
                                    <w:rPr>
                                      <w:spacing w:val="-5"/>
                                      <w:sz w:val="18"/>
                                      <w:szCs w:val="18"/>
                                    </w:rPr>
                                    <w:t>eurotransmitter release</w:t>
                                  </w:r>
                                </w:p>
                              </w:tc>
                              <w:tc>
                                <w:tcPr>
                                  <w:tcW w:w="360" w:type="dxa"/>
                                  <w:tcBorders>
                                    <w:top w:val="dashSmallGap" w:sz="4" w:space="0" w:color="000000"/>
                                    <w:left w:val="dashSmallGap" w:sz="2" w:space="0" w:color="000000"/>
                                    <w:bottom w:val="single" w:sz="8" w:space="0" w:color="000000"/>
                                    <w:right w:val="dashSmallGap" w:sz="2" w:space="0" w:color="000000"/>
                                  </w:tcBorders>
                                </w:tcPr>
                                <w:p w14:paraId="4A0D05D9"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dashSmallGap" w:sz="2" w:space="0" w:color="000000"/>
                                    <w:bottom w:val="single" w:sz="8" w:space="0" w:color="000000"/>
                                    <w:right w:val="single" w:sz="8" w:space="0" w:color="000000"/>
                                  </w:tcBorders>
                                  <w:shd w:val="clear" w:color="auto" w:fill="8DB3E2" w:themeFill="text2" w:themeFillTint="66"/>
                                </w:tcPr>
                                <w:p w14:paraId="70A62AA6"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single" w:sz="8" w:space="0" w:color="000000"/>
                                    <w:bottom w:val="single" w:sz="8" w:space="0" w:color="000000"/>
                                    <w:right w:val="dashSmallGap" w:sz="2" w:space="0" w:color="000000"/>
                                  </w:tcBorders>
                                  <w:shd w:val="clear" w:color="auto" w:fill="auto"/>
                                </w:tcPr>
                                <w:p w14:paraId="31BF13D2" w14:textId="77777777" w:rsidR="0063450B" w:rsidRPr="005253FC" w:rsidRDefault="0063450B" w:rsidP="00D623C7">
                                  <w:pPr>
                                    <w:pStyle w:val="TableParagraph"/>
                                    <w:rPr>
                                      <w:sz w:val="18"/>
                                      <w:szCs w:val="18"/>
                                    </w:rPr>
                                  </w:pPr>
                                </w:p>
                              </w:tc>
                              <w:tc>
                                <w:tcPr>
                                  <w:tcW w:w="360" w:type="dxa"/>
                                  <w:tcBorders>
                                    <w:top w:val="dashSmallGap" w:sz="4" w:space="0" w:color="000000"/>
                                    <w:left w:val="dashSmallGap" w:sz="2" w:space="0" w:color="000000"/>
                                    <w:bottom w:val="single" w:sz="8" w:space="0" w:color="000000"/>
                                    <w:right w:val="dashSmallGap" w:sz="2" w:space="0" w:color="000000"/>
                                  </w:tcBorders>
                                  <w:shd w:val="clear" w:color="auto" w:fill="FFFFFF" w:themeFill="background1"/>
                                </w:tcPr>
                                <w:p w14:paraId="0A684053" w14:textId="77777777" w:rsidR="0063450B" w:rsidRPr="005253FC" w:rsidRDefault="0063450B" w:rsidP="00D623C7">
                                  <w:pPr>
                                    <w:pStyle w:val="TableParagraph"/>
                                    <w:rPr>
                                      <w:sz w:val="18"/>
                                      <w:szCs w:val="18"/>
                                    </w:rPr>
                                  </w:pPr>
                                </w:p>
                              </w:tc>
                              <w:tc>
                                <w:tcPr>
                                  <w:tcW w:w="407" w:type="dxa"/>
                                  <w:tcBorders>
                                    <w:top w:val="dashSmallGap" w:sz="4" w:space="0" w:color="000000"/>
                                    <w:left w:val="dashSmallGap" w:sz="2" w:space="0" w:color="000000"/>
                                    <w:bottom w:val="single" w:sz="8" w:space="0" w:color="000000"/>
                                    <w:right w:val="nil"/>
                                  </w:tcBorders>
                                  <w:shd w:val="clear" w:color="auto" w:fill="FFFFFF" w:themeFill="background1"/>
                                </w:tcPr>
                                <w:p w14:paraId="5C786C3E" w14:textId="77777777" w:rsidR="0063450B" w:rsidRPr="005253FC" w:rsidRDefault="0063450B" w:rsidP="00D623C7">
                                  <w:pPr>
                                    <w:pStyle w:val="TableParagraph"/>
                                    <w:rPr>
                                      <w:sz w:val="18"/>
                                      <w:szCs w:val="18"/>
                                    </w:rPr>
                                  </w:pPr>
                                </w:p>
                              </w:tc>
                            </w:tr>
                            <w:tr w:rsidR="0063450B" w:rsidRPr="005253FC" w14:paraId="3D858DD1" w14:textId="77777777" w:rsidTr="00E333E1">
                              <w:trPr>
                                <w:trHeight w:val="240"/>
                              </w:trPr>
                              <w:tc>
                                <w:tcPr>
                                  <w:tcW w:w="3150" w:type="dxa"/>
                                  <w:tcBorders>
                                    <w:top w:val="dashSmallGap" w:sz="4" w:space="0" w:color="000000"/>
                                    <w:left w:val="nil"/>
                                    <w:bottom w:val="single" w:sz="8" w:space="0" w:color="000000"/>
                                    <w:right w:val="dashSmallGap" w:sz="2" w:space="0" w:color="000000"/>
                                  </w:tcBorders>
                                </w:tcPr>
                                <w:p w14:paraId="55A934B6" w14:textId="77777777" w:rsidR="0063450B" w:rsidRPr="005253FC" w:rsidRDefault="0063450B" w:rsidP="00D623C7">
                                  <w:pPr>
                                    <w:pStyle w:val="TableParagraph"/>
                                    <w:rPr>
                                      <w:spacing w:val="-5"/>
                                      <w:sz w:val="18"/>
                                      <w:szCs w:val="18"/>
                                    </w:rPr>
                                  </w:pPr>
                                  <w:r>
                                    <w:rPr>
                                      <w:spacing w:val="-5"/>
                                      <w:sz w:val="18"/>
                                      <w:szCs w:val="18"/>
                                    </w:rPr>
                                    <w:t xml:space="preserve">7 Mechanism by </w:t>
                                  </w:r>
                                  <w:proofErr w:type="spellStart"/>
                                  <w:r w:rsidRPr="00385C38">
                                    <w:rPr>
                                      <w:spacing w:val="-5"/>
                                      <w:sz w:val="18"/>
                                      <w:szCs w:val="18"/>
                                    </w:rPr>
                                    <w:t>scRNA</w:t>
                                  </w:r>
                                  <w:proofErr w:type="spellEnd"/>
                                  <w:r>
                                    <w:rPr>
                                      <w:spacing w:val="-5"/>
                                      <w:sz w:val="18"/>
                                      <w:szCs w:val="18"/>
                                    </w:rPr>
                                    <w:t>-</w:t>
                                  </w:r>
                                  <w:r w:rsidRPr="00385C38">
                                    <w:rPr>
                                      <w:spacing w:val="-5"/>
                                      <w:sz w:val="18"/>
                                      <w:szCs w:val="18"/>
                                    </w:rPr>
                                    <w:t>seq</w:t>
                                  </w:r>
                                </w:p>
                              </w:tc>
                              <w:tc>
                                <w:tcPr>
                                  <w:tcW w:w="360" w:type="dxa"/>
                                  <w:tcBorders>
                                    <w:top w:val="dashSmallGap" w:sz="4" w:space="0" w:color="000000"/>
                                    <w:left w:val="dashSmallGap" w:sz="2" w:space="0" w:color="000000"/>
                                    <w:bottom w:val="single" w:sz="8" w:space="0" w:color="000000"/>
                                    <w:right w:val="dashSmallGap" w:sz="2" w:space="0" w:color="000000"/>
                                  </w:tcBorders>
                                </w:tcPr>
                                <w:p w14:paraId="5757FD10"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dashSmallGap" w:sz="2" w:space="0" w:color="000000"/>
                                    <w:bottom w:val="single" w:sz="8" w:space="0" w:color="000000"/>
                                    <w:right w:val="single" w:sz="8" w:space="0" w:color="000000"/>
                                  </w:tcBorders>
                                  <w:shd w:val="clear" w:color="auto" w:fill="8DB3E2" w:themeFill="text2" w:themeFillTint="66"/>
                                </w:tcPr>
                                <w:p w14:paraId="65942B92"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single" w:sz="8" w:space="0" w:color="000000"/>
                                    <w:bottom w:val="single" w:sz="8" w:space="0" w:color="000000"/>
                                    <w:right w:val="dashSmallGap" w:sz="2" w:space="0" w:color="000000"/>
                                  </w:tcBorders>
                                  <w:shd w:val="clear" w:color="auto" w:fill="8DB3E2" w:themeFill="text2" w:themeFillTint="66"/>
                                </w:tcPr>
                                <w:p w14:paraId="00587B4D" w14:textId="77777777" w:rsidR="0063450B" w:rsidRPr="005253FC" w:rsidRDefault="0063450B" w:rsidP="00D623C7">
                                  <w:pPr>
                                    <w:pStyle w:val="TableParagraph"/>
                                    <w:rPr>
                                      <w:sz w:val="18"/>
                                      <w:szCs w:val="18"/>
                                    </w:rPr>
                                  </w:pPr>
                                </w:p>
                              </w:tc>
                              <w:tc>
                                <w:tcPr>
                                  <w:tcW w:w="360" w:type="dxa"/>
                                  <w:tcBorders>
                                    <w:top w:val="dashSmallGap" w:sz="4" w:space="0" w:color="000000"/>
                                    <w:left w:val="dashSmallGap" w:sz="2" w:space="0" w:color="000000"/>
                                    <w:bottom w:val="single" w:sz="8" w:space="0" w:color="000000"/>
                                    <w:right w:val="dashSmallGap" w:sz="2" w:space="0" w:color="000000"/>
                                  </w:tcBorders>
                                  <w:shd w:val="clear" w:color="auto" w:fill="8DB3E2" w:themeFill="text2" w:themeFillTint="66"/>
                                </w:tcPr>
                                <w:p w14:paraId="5D7EE4BB" w14:textId="77777777" w:rsidR="0063450B" w:rsidRPr="005253FC" w:rsidRDefault="0063450B" w:rsidP="00D623C7">
                                  <w:pPr>
                                    <w:pStyle w:val="TableParagraph"/>
                                    <w:rPr>
                                      <w:sz w:val="18"/>
                                      <w:szCs w:val="18"/>
                                    </w:rPr>
                                  </w:pPr>
                                </w:p>
                              </w:tc>
                              <w:tc>
                                <w:tcPr>
                                  <w:tcW w:w="407" w:type="dxa"/>
                                  <w:tcBorders>
                                    <w:top w:val="dashSmallGap" w:sz="4" w:space="0" w:color="000000"/>
                                    <w:left w:val="dashSmallGap" w:sz="2" w:space="0" w:color="000000"/>
                                    <w:bottom w:val="single" w:sz="8" w:space="0" w:color="000000"/>
                                    <w:right w:val="nil"/>
                                  </w:tcBorders>
                                  <w:shd w:val="clear" w:color="auto" w:fill="auto"/>
                                </w:tcPr>
                                <w:p w14:paraId="6819B6C5" w14:textId="77777777" w:rsidR="0063450B" w:rsidRPr="005253FC" w:rsidRDefault="0063450B" w:rsidP="00D623C7">
                                  <w:pPr>
                                    <w:pStyle w:val="TableParagraph"/>
                                    <w:rPr>
                                      <w:sz w:val="18"/>
                                      <w:szCs w:val="18"/>
                                    </w:rPr>
                                  </w:pPr>
                                </w:p>
                              </w:tc>
                            </w:tr>
                            <w:tr w:rsidR="0063450B" w:rsidRPr="005253FC" w14:paraId="29FF7D19" w14:textId="77777777" w:rsidTr="00E333E1">
                              <w:trPr>
                                <w:trHeight w:val="240"/>
                              </w:trPr>
                              <w:tc>
                                <w:tcPr>
                                  <w:tcW w:w="3150" w:type="dxa"/>
                                  <w:tcBorders>
                                    <w:top w:val="single" w:sz="8" w:space="0" w:color="000000"/>
                                    <w:left w:val="nil"/>
                                    <w:bottom w:val="dashSmallGap" w:sz="4" w:space="0" w:color="000000"/>
                                    <w:right w:val="dashSmallGap" w:sz="2" w:space="0" w:color="000000"/>
                                  </w:tcBorders>
                                  <w:hideMark/>
                                </w:tcPr>
                                <w:p w14:paraId="479E5421" w14:textId="1BCEDDFA" w:rsidR="0063450B" w:rsidRPr="005253FC" w:rsidRDefault="0063450B" w:rsidP="00D623C7">
                                  <w:pPr>
                                    <w:pStyle w:val="TableParagraph"/>
                                    <w:rPr>
                                      <w:sz w:val="18"/>
                                      <w:szCs w:val="18"/>
                                    </w:rPr>
                                  </w:pPr>
                                  <w:r>
                                    <w:rPr>
                                      <w:spacing w:val="-5"/>
                                      <w:sz w:val="18"/>
                                      <w:szCs w:val="18"/>
                                    </w:rPr>
                                    <w:t>8</w:t>
                                  </w:r>
                                  <w:r>
                                    <w:t xml:space="preserve"> </w:t>
                                  </w:r>
                                  <w:r w:rsidR="000A02A7">
                                    <w:rPr>
                                      <w:sz w:val="18"/>
                                      <w:szCs w:val="18"/>
                                    </w:rPr>
                                    <w:t>C</w:t>
                                  </w:r>
                                  <w:r w:rsidR="000A02A7" w:rsidRPr="00385C38">
                                    <w:rPr>
                                      <w:spacing w:val="-5"/>
                                      <w:sz w:val="18"/>
                                      <w:szCs w:val="18"/>
                                    </w:rPr>
                                    <w:t>ircuit in chimeric brain</w:t>
                                  </w:r>
                                  <w:r w:rsidR="000A02A7">
                                    <w:rPr>
                                      <w:sz w:val="18"/>
                                      <w:szCs w:val="18"/>
                                    </w:rPr>
                                    <w:t xml:space="preserve"> </w:t>
                                  </w:r>
                                </w:p>
                              </w:tc>
                              <w:tc>
                                <w:tcPr>
                                  <w:tcW w:w="360" w:type="dxa"/>
                                  <w:tcBorders>
                                    <w:top w:val="single" w:sz="8" w:space="0" w:color="000000"/>
                                    <w:left w:val="dashSmallGap" w:sz="2" w:space="0" w:color="000000"/>
                                    <w:bottom w:val="dashSmallGap" w:sz="4" w:space="0" w:color="000000"/>
                                    <w:right w:val="dashSmallGap" w:sz="2" w:space="0" w:color="000000"/>
                                  </w:tcBorders>
                                </w:tcPr>
                                <w:p w14:paraId="200E6196" w14:textId="77777777" w:rsidR="0063450B" w:rsidRPr="005253FC" w:rsidRDefault="0063450B" w:rsidP="00D623C7">
                                  <w:pPr>
                                    <w:pStyle w:val="TableParagraph"/>
                                    <w:rPr>
                                      <w:rFonts w:ascii="Times New Roman"/>
                                      <w:sz w:val="18"/>
                                      <w:szCs w:val="18"/>
                                    </w:rPr>
                                  </w:pPr>
                                </w:p>
                              </w:tc>
                              <w:tc>
                                <w:tcPr>
                                  <w:tcW w:w="360" w:type="dxa"/>
                                  <w:tcBorders>
                                    <w:top w:val="single" w:sz="8" w:space="0" w:color="000000"/>
                                    <w:left w:val="dashSmallGap" w:sz="2" w:space="0" w:color="000000"/>
                                    <w:bottom w:val="dashSmallGap" w:sz="4" w:space="0" w:color="000000"/>
                                    <w:right w:val="single" w:sz="8" w:space="0" w:color="000000"/>
                                  </w:tcBorders>
                                  <w:shd w:val="clear" w:color="auto" w:fill="auto"/>
                                </w:tcPr>
                                <w:p w14:paraId="62C28B09" w14:textId="77777777" w:rsidR="0063450B" w:rsidRPr="005253FC" w:rsidRDefault="0063450B" w:rsidP="00D623C7">
                                  <w:pPr>
                                    <w:pStyle w:val="TableParagraph"/>
                                    <w:rPr>
                                      <w:rFonts w:ascii="Times New Roman"/>
                                      <w:sz w:val="18"/>
                                      <w:szCs w:val="18"/>
                                    </w:rPr>
                                  </w:pPr>
                                </w:p>
                              </w:tc>
                              <w:tc>
                                <w:tcPr>
                                  <w:tcW w:w="360" w:type="dxa"/>
                                  <w:tcBorders>
                                    <w:top w:val="single" w:sz="8" w:space="0" w:color="000000"/>
                                    <w:left w:val="single" w:sz="8" w:space="0" w:color="000000"/>
                                    <w:bottom w:val="dashSmallGap" w:sz="4" w:space="0" w:color="000000"/>
                                    <w:right w:val="dashSmallGap" w:sz="2" w:space="0" w:color="000000"/>
                                  </w:tcBorders>
                                  <w:shd w:val="clear" w:color="auto" w:fill="C2D69B" w:themeFill="accent3" w:themeFillTint="99"/>
                                </w:tcPr>
                                <w:p w14:paraId="5C5CC66A" w14:textId="77777777" w:rsidR="0063450B" w:rsidRPr="005253FC" w:rsidRDefault="0063450B" w:rsidP="00D623C7">
                                  <w:pPr>
                                    <w:pStyle w:val="TableParagraph"/>
                                    <w:rPr>
                                      <w:rFonts w:ascii="Times New Roman"/>
                                      <w:sz w:val="18"/>
                                      <w:szCs w:val="18"/>
                                    </w:rPr>
                                  </w:pPr>
                                </w:p>
                              </w:tc>
                              <w:tc>
                                <w:tcPr>
                                  <w:tcW w:w="360" w:type="dxa"/>
                                  <w:tcBorders>
                                    <w:top w:val="single" w:sz="8" w:space="0" w:color="000000"/>
                                    <w:left w:val="dashSmallGap" w:sz="2" w:space="0" w:color="000000"/>
                                    <w:bottom w:val="dashSmallGap" w:sz="4" w:space="0" w:color="000000"/>
                                    <w:right w:val="dashSmallGap" w:sz="2" w:space="0" w:color="000000"/>
                                  </w:tcBorders>
                                </w:tcPr>
                                <w:p w14:paraId="6E34AACB" w14:textId="77777777" w:rsidR="0063450B" w:rsidRPr="005253FC" w:rsidRDefault="0063450B" w:rsidP="00D623C7">
                                  <w:pPr>
                                    <w:pStyle w:val="TableParagraph"/>
                                    <w:rPr>
                                      <w:rFonts w:ascii="Times New Roman"/>
                                      <w:sz w:val="18"/>
                                      <w:szCs w:val="18"/>
                                    </w:rPr>
                                  </w:pPr>
                                </w:p>
                              </w:tc>
                              <w:tc>
                                <w:tcPr>
                                  <w:tcW w:w="407" w:type="dxa"/>
                                  <w:tcBorders>
                                    <w:top w:val="single" w:sz="8" w:space="0" w:color="000000"/>
                                    <w:left w:val="dashSmallGap" w:sz="2" w:space="0" w:color="000000"/>
                                    <w:bottom w:val="dashSmallGap" w:sz="4" w:space="0" w:color="000000"/>
                                    <w:right w:val="nil"/>
                                  </w:tcBorders>
                                </w:tcPr>
                                <w:p w14:paraId="7589293A" w14:textId="77777777" w:rsidR="0063450B" w:rsidRPr="005253FC" w:rsidRDefault="0063450B" w:rsidP="00D623C7">
                                  <w:pPr>
                                    <w:pStyle w:val="TableParagraph"/>
                                    <w:rPr>
                                      <w:rFonts w:ascii="Times New Roman"/>
                                      <w:sz w:val="18"/>
                                      <w:szCs w:val="18"/>
                                    </w:rPr>
                                  </w:pPr>
                                </w:p>
                              </w:tc>
                            </w:tr>
                            <w:tr w:rsidR="0063450B" w:rsidRPr="005253FC" w14:paraId="7AC8E523" w14:textId="77777777" w:rsidTr="00E333E1">
                              <w:trPr>
                                <w:trHeight w:val="240"/>
                              </w:trPr>
                              <w:tc>
                                <w:tcPr>
                                  <w:tcW w:w="3150" w:type="dxa"/>
                                  <w:tcBorders>
                                    <w:top w:val="single" w:sz="8" w:space="0" w:color="000000"/>
                                    <w:left w:val="nil"/>
                                    <w:bottom w:val="dashSmallGap" w:sz="4" w:space="0" w:color="000000"/>
                                    <w:right w:val="dashSmallGap" w:sz="2" w:space="0" w:color="000000"/>
                                  </w:tcBorders>
                                </w:tcPr>
                                <w:p w14:paraId="496EF8A1" w14:textId="7194E695" w:rsidR="0063450B" w:rsidRPr="005253FC" w:rsidRDefault="0063450B" w:rsidP="00D623C7">
                                  <w:pPr>
                                    <w:pStyle w:val="TableParagraph"/>
                                    <w:rPr>
                                      <w:spacing w:val="-5"/>
                                      <w:sz w:val="18"/>
                                      <w:szCs w:val="18"/>
                                    </w:rPr>
                                  </w:pPr>
                                  <w:r>
                                    <w:rPr>
                                      <w:spacing w:val="-5"/>
                                      <w:sz w:val="18"/>
                                      <w:szCs w:val="18"/>
                                    </w:rPr>
                                    <w:t>9</w:t>
                                  </w:r>
                                  <w:r>
                                    <w:t xml:space="preserve"> </w:t>
                                  </w:r>
                                  <w:r w:rsidR="000A02A7">
                                    <w:rPr>
                                      <w:sz w:val="18"/>
                                      <w:szCs w:val="18"/>
                                    </w:rPr>
                                    <w:t>Autism-like behavior</w:t>
                                  </w:r>
                                </w:p>
                              </w:tc>
                              <w:tc>
                                <w:tcPr>
                                  <w:tcW w:w="360" w:type="dxa"/>
                                  <w:tcBorders>
                                    <w:top w:val="single" w:sz="8" w:space="0" w:color="000000"/>
                                    <w:left w:val="dashSmallGap" w:sz="2" w:space="0" w:color="000000"/>
                                    <w:bottom w:val="dashSmallGap" w:sz="4" w:space="0" w:color="000000"/>
                                    <w:right w:val="dashSmallGap" w:sz="2" w:space="0" w:color="000000"/>
                                  </w:tcBorders>
                                </w:tcPr>
                                <w:p w14:paraId="41451C71" w14:textId="77777777" w:rsidR="0063450B" w:rsidRPr="005253FC" w:rsidRDefault="0063450B" w:rsidP="00D623C7">
                                  <w:pPr>
                                    <w:pStyle w:val="TableParagraph"/>
                                    <w:rPr>
                                      <w:rFonts w:ascii="Times New Roman"/>
                                      <w:sz w:val="18"/>
                                      <w:szCs w:val="18"/>
                                    </w:rPr>
                                  </w:pPr>
                                </w:p>
                              </w:tc>
                              <w:tc>
                                <w:tcPr>
                                  <w:tcW w:w="360" w:type="dxa"/>
                                  <w:tcBorders>
                                    <w:top w:val="single" w:sz="8" w:space="0" w:color="000000"/>
                                    <w:left w:val="dashSmallGap" w:sz="2" w:space="0" w:color="000000"/>
                                    <w:bottom w:val="dashSmallGap" w:sz="4" w:space="0" w:color="000000"/>
                                    <w:right w:val="single" w:sz="8" w:space="0" w:color="000000"/>
                                  </w:tcBorders>
                                  <w:shd w:val="clear" w:color="auto" w:fill="C2D69B" w:themeFill="accent3" w:themeFillTint="99"/>
                                </w:tcPr>
                                <w:p w14:paraId="136100BB" w14:textId="77777777" w:rsidR="0063450B" w:rsidRPr="005253FC" w:rsidRDefault="0063450B" w:rsidP="00D623C7">
                                  <w:pPr>
                                    <w:pStyle w:val="TableParagraph"/>
                                    <w:rPr>
                                      <w:sz w:val="18"/>
                                      <w:szCs w:val="18"/>
                                    </w:rPr>
                                  </w:pPr>
                                </w:p>
                              </w:tc>
                              <w:tc>
                                <w:tcPr>
                                  <w:tcW w:w="360" w:type="dxa"/>
                                  <w:tcBorders>
                                    <w:top w:val="single" w:sz="8" w:space="0" w:color="000000"/>
                                    <w:left w:val="single" w:sz="8" w:space="0" w:color="000000"/>
                                    <w:bottom w:val="dashSmallGap" w:sz="4" w:space="0" w:color="000000"/>
                                    <w:right w:val="dashSmallGap" w:sz="2" w:space="0" w:color="000000"/>
                                  </w:tcBorders>
                                  <w:shd w:val="clear" w:color="auto" w:fill="C2D69B" w:themeFill="accent3" w:themeFillTint="99"/>
                                </w:tcPr>
                                <w:p w14:paraId="0B65CC12" w14:textId="77777777" w:rsidR="0063450B" w:rsidRPr="005253FC" w:rsidRDefault="0063450B" w:rsidP="00D623C7">
                                  <w:pPr>
                                    <w:pStyle w:val="TableParagraph"/>
                                    <w:rPr>
                                      <w:sz w:val="18"/>
                                      <w:szCs w:val="18"/>
                                    </w:rPr>
                                  </w:pPr>
                                </w:p>
                              </w:tc>
                              <w:tc>
                                <w:tcPr>
                                  <w:tcW w:w="360" w:type="dxa"/>
                                  <w:tcBorders>
                                    <w:top w:val="single" w:sz="8" w:space="0" w:color="000000"/>
                                    <w:left w:val="dashSmallGap" w:sz="2" w:space="0" w:color="000000"/>
                                    <w:bottom w:val="dashSmallGap" w:sz="4" w:space="0" w:color="000000"/>
                                    <w:right w:val="dashSmallGap" w:sz="2" w:space="0" w:color="000000"/>
                                  </w:tcBorders>
                                  <w:shd w:val="clear" w:color="auto" w:fill="C2D69B" w:themeFill="accent3" w:themeFillTint="99"/>
                                </w:tcPr>
                                <w:p w14:paraId="5B52829D" w14:textId="77777777" w:rsidR="0063450B" w:rsidRPr="005253FC" w:rsidRDefault="0063450B" w:rsidP="00D623C7">
                                  <w:pPr>
                                    <w:pStyle w:val="TableParagraph"/>
                                    <w:rPr>
                                      <w:rFonts w:ascii="Times New Roman"/>
                                      <w:sz w:val="18"/>
                                      <w:szCs w:val="18"/>
                                    </w:rPr>
                                  </w:pPr>
                                </w:p>
                              </w:tc>
                              <w:tc>
                                <w:tcPr>
                                  <w:tcW w:w="407" w:type="dxa"/>
                                  <w:tcBorders>
                                    <w:top w:val="single" w:sz="8" w:space="0" w:color="000000"/>
                                    <w:left w:val="dashSmallGap" w:sz="2" w:space="0" w:color="000000"/>
                                    <w:bottom w:val="dashSmallGap" w:sz="4" w:space="0" w:color="000000"/>
                                    <w:right w:val="nil"/>
                                  </w:tcBorders>
                                  <w:shd w:val="clear" w:color="auto" w:fill="auto"/>
                                </w:tcPr>
                                <w:p w14:paraId="0769A418" w14:textId="77777777" w:rsidR="0063450B" w:rsidRPr="005253FC" w:rsidRDefault="0063450B" w:rsidP="00D623C7">
                                  <w:pPr>
                                    <w:pStyle w:val="TableParagraph"/>
                                    <w:rPr>
                                      <w:rFonts w:ascii="Times New Roman"/>
                                      <w:sz w:val="18"/>
                                      <w:szCs w:val="18"/>
                                    </w:rPr>
                                  </w:pPr>
                                </w:p>
                              </w:tc>
                            </w:tr>
                            <w:tr w:rsidR="0063450B" w:rsidRPr="005253FC" w14:paraId="5EA4946E" w14:textId="77777777" w:rsidTr="00E333E1">
                              <w:trPr>
                                <w:trHeight w:val="240"/>
                              </w:trPr>
                              <w:tc>
                                <w:tcPr>
                                  <w:tcW w:w="3150" w:type="dxa"/>
                                  <w:tcBorders>
                                    <w:top w:val="dashSmallGap" w:sz="4" w:space="0" w:color="000000"/>
                                    <w:left w:val="nil"/>
                                    <w:bottom w:val="single" w:sz="18" w:space="0" w:color="000000"/>
                                    <w:right w:val="dashSmallGap" w:sz="2" w:space="0" w:color="000000"/>
                                  </w:tcBorders>
                                  <w:hideMark/>
                                </w:tcPr>
                                <w:p w14:paraId="080B674E" w14:textId="77777777" w:rsidR="0063450B" w:rsidRPr="005253FC" w:rsidRDefault="0063450B" w:rsidP="00D623C7">
                                  <w:pPr>
                                    <w:pStyle w:val="TableParagraph"/>
                                    <w:rPr>
                                      <w:sz w:val="18"/>
                                      <w:szCs w:val="18"/>
                                    </w:rPr>
                                  </w:pPr>
                                  <w:r>
                                    <w:rPr>
                                      <w:spacing w:val="-5"/>
                                      <w:sz w:val="18"/>
                                      <w:szCs w:val="18"/>
                                    </w:rPr>
                                    <w:t>10</w:t>
                                  </w:r>
                                  <w:r>
                                    <w:t xml:space="preserve"> </w:t>
                                  </w:r>
                                  <w:r>
                                    <w:rPr>
                                      <w:sz w:val="18"/>
                                      <w:szCs w:val="18"/>
                                    </w:rPr>
                                    <w:t>N</w:t>
                                  </w:r>
                                  <w:r w:rsidRPr="001D41AF">
                                    <w:rPr>
                                      <w:spacing w:val="-5"/>
                                      <w:sz w:val="18"/>
                                      <w:szCs w:val="18"/>
                                    </w:rPr>
                                    <w:t>euronal activities</w:t>
                                  </w:r>
                                  <w:r>
                                    <w:rPr>
                                      <w:spacing w:val="-5"/>
                                      <w:sz w:val="18"/>
                                      <w:szCs w:val="18"/>
                                    </w:rPr>
                                    <w:t xml:space="preserve"> with behavior</w:t>
                                  </w:r>
                                </w:p>
                              </w:tc>
                              <w:tc>
                                <w:tcPr>
                                  <w:tcW w:w="360" w:type="dxa"/>
                                  <w:tcBorders>
                                    <w:top w:val="dashSmallGap" w:sz="4" w:space="0" w:color="000000"/>
                                    <w:left w:val="dashSmallGap" w:sz="2" w:space="0" w:color="000000"/>
                                    <w:bottom w:val="single" w:sz="18" w:space="0" w:color="000000"/>
                                    <w:right w:val="dashSmallGap" w:sz="2" w:space="0" w:color="000000"/>
                                  </w:tcBorders>
                                </w:tcPr>
                                <w:p w14:paraId="3886CAEB"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dashSmallGap" w:sz="2" w:space="0" w:color="000000"/>
                                    <w:bottom w:val="single" w:sz="18" w:space="0" w:color="000000"/>
                                    <w:right w:val="single" w:sz="8" w:space="0" w:color="000000"/>
                                  </w:tcBorders>
                                  <w:shd w:val="clear" w:color="auto" w:fill="auto"/>
                                </w:tcPr>
                                <w:p w14:paraId="262359F6"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single" w:sz="8" w:space="0" w:color="000000"/>
                                    <w:bottom w:val="single" w:sz="18" w:space="0" w:color="000000"/>
                                    <w:right w:val="dashSmallGap" w:sz="2" w:space="0" w:color="000000"/>
                                  </w:tcBorders>
                                  <w:shd w:val="clear" w:color="auto" w:fill="auto"/>
                                </w:tcPr>
                                <w:p w14:paraId="353EFBDF"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dashSmallGap" w:sz="2" w:space="0" w:color="000000"/>
                                    <w:bottom w:val="single" w:sz="18" w:space="0" w:color="000000"/>
                                    <w:right w:val="dashSmallGap" w:sz="2" w:space="0" w:color="000000"/>
                                  </w:tcBorders>
                                  <w:shd w:val="clear" w:color="auto" w:fill="C2D69B" w:themeFill="accent3" w:themeFillTint="99"/>
                                </w:tcPr>
                                <w:p w14:paraId="4C517B1E" w14:textId="77777777" w:rsidR="0063450B" w:rsidRPr="005253FC" w:rsidRDefault="0063450B" w:rsidP="00D623C7">
                                  <w:pPr>
                                    <w:pStyle w:val="TableParagraph"/>
                                    <w:rPr>
                                      <w:rFonts w:ascii="Times New Roman"/>
                                      <w:sz w:val="18"/>
                                      <w:szCs w:val="18"/>
                                    </w:rPr>
                                  </w:pPr>
                                </w:p>
                              </w:tc>
                              <w:tc>
                                <w:tcPr>
                                  <w:tcW w:w="407" w:type="dxa"/>
                                  <w:tcBorders>
                                    <w:top w:val="dashSmallGap" w:sz="4" w:space="0" w:color="000000"/>
                                    <w:left w:val="dashSmallGap" w:sz="2" w:space="0" w:color="000000"/>
                                    <w:bottom w:val="single" w:sz="18" w:space="0" w:color="000000"/>
                                    <w:right w:val="nil"/>
                                  </w:tcBorders>
                                  <w:shd w:val="clear" w:color="auto" w:fill="C2D69B" w:themeFill="accent3" w:themeFillTint="99"/>
                                </w:tcPr>
                                <w:p w14:paraId="6CED1752" w14:textId="77777777" w:rsidR="0063450B" w:rsidRPr="005253FC" w:rsidRDefault="0063450B" w:rsidP="00D623C7">
                                  <w:pPr>
                                    <w:pStyle w:val="TableParagraph"/>
                                    <w:rPr>
                                      <w:rFonts w:ascii="Times New Roman"/>
                                      <w:sz w:val="18"/>
                                      <w:szCs w:val="18"/>
                                    </w:rPr>
                                  </w:pPr>
                                </w:p>
                              </w:tc>
                            </w:tr>
                          </w:tbl>
                          <w:p w14:paraId="6ADF32AD" w14:textId="77777777" w:rsidR="0063450B" w:rsidRPr="005253FC" w:rsidRDefault="0063450B" w:rsidP="0063450B">
                            <w:pPr>
                              <w:rPr>
                                <w:sz w:val="18"/>
                                <w:szCs w:val="18"/>
                              </w:rPr>
                            </w:pPr>
                          </w:p>
                          <w:p w14:paraId="0FA7F436" w14:textId="77777777" w:rsidR="0063450B" w:rsidRPr="005253FC" w:rsidRDefault="0063450B" w:rsidP="0063450B">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66C923" id="_x0000_t202" coordsize="21600,21600" o:spt="202" path="m,l,21600r21600,l21600,xe">
                <v:stroke joinstyle="miter"/>
                <v:path gradientshapeok="t" o:connecttype="rect"/>
              </v:shapetype>
              <v:shape id="Text Box 1385634264" o:spid="_x0000_s1037" type="#_x0000_t202" style="position:absolute;left:0;text-align:left;margin-left:291.95pt;margin-top:81.35pt;width:252pt;height:177.45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">
                <v:textbox>
                  <w:txbxContent>
                    <w:p w14:paraId="7CA24C7D" w14:textId="77777777" w:rsidR="0063450B" w:rsidRPr="005253FC" w:rsidRDefault="0063450B" w:rsidP="0063450B">
                      <w:pPr>
                        <w:pStyle w:val="Heading3"/>
                        <w:spacing w:before="0"/>
                        <w:rPr>
                          <w:i/>
                          <w:spacing w:val="-2"/>
                          <w:sz w:val="18"/>
                          <w:szCs w:val="18"/>
                        </w:rPr>
                      </w:pPr>
                      <w:r w:rsidRPr="005253FC">
                        <w:rPr>
                          <w:i/>
                          <w:sz w:val="18"/>
                          <w:szCs w:val="18"/>
                        </w:rPr>
                        <w:t xml:space="preserve">Table </w:t>
                      </w:r>
                      <w:r>
                        <w:rPr>
                          <w:i/>
                          <w:sz w:val="18"/>
                          <w:szCs w:val="18"/>
                        </w:rPr>
                        <w:t>1</w:t>
                      </w:r>
                      <w:r w:rsidRPr="005253FC">
                        <w:rPr>
                          <w:i/>
                          <w:sz w:val="18"/>
                          <w:szCs w:val="18"/>
                        </w:rPr>
                        <w:t>. Anticipated</w:t>
                      </w:r>
                      <w:r w:rsidRPr="005253FC">
                        <w:rPr>
                          <w:i/>
                          <w:spacing w:val="-5"/>
                          <w:sz w:val="18"/>
                          <w:szCs w:val="18"/>
                        </w:rPr>
                        <w:t xml:space="preserve"> </w:t>
                      </w:r>
                      <w:r w:rsidRPr="005253FC">
                        <w:rPr>
                          <w:i/>
                          <w:sz w:val="18"/>
                          <w:szCs w:val="18"/>
                        </w:rPr>
                        <w:t>Timeline</w:t>
                      </w:r>
                      <w:r w:rsidRPr="005253FC">
                        <w:rPr>
                          <w:i/>
                          <w:spacing w:val="-5"/>
                          <w:sz w:val="18"/>
                          <w:szCs w:val="18"/>
                        </w:rPr>
                        <w:t xml:space="preserve"> </w:t>
                      </w:r>
                      <w:r w:rsidRPr="005253FC">
                        <w:rPr>
                          <w:i/>
                          <w:sz w:val="18"/>
                          <w:szCs w:val="18"/>
                        </w:rPr>
                        <w:t>for</w:t>
                      </w:r>
                      <w:r w:rsidRPr="005253FC">
                        <w:rPr>
                          <w:i/>
                          <w:spacing w:val="-5"/>
                          <w:sz w:val="18"/>
                          <w:szCs w:val="18"/>
                        </w:rPr>
                        <w:t xml:space="preserve"> </w:t>
                      </w:r>
                      <w:r w:rsidRPr="005253FC">
                        <w:rPr>
                          <w:i/>
                          <w:sz w:val="18"/>
                          <w:szCs w:val="18"/>
                        </w:rPr>
                        <w:t>Proposed</w:t>
                      </w:r>
                      <w:r w:rsidRPr="005253FC">
                        <w:rPr>
                          <w:i/>
                          <w:spacing w:val="-5"/>
                          <w:sz w:val="18"/>
                          <w:szCs w:val="18"/>
                        </w:rPr>
                        <w:t xml:space="preserve"> </w:t>
                      </w:r>
                      <w:r w:rsidRPr="005253FC">
                        <w:rPr>
                          <w:i/>
                          <w:spacing w:val="-2"/>
                          <w:sz w:val="18"/>
                          <w:szCs w:val="18"/>
                        </w:rPr>
                        <w:t>Research</w:t>
                      </w:r>
                    </w:p>
                    <w:tbl>
                      <w:tblPr>
                        <w:tblOverlap w:val="never"/>
                        <w:tblW w:w="4997"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600" w:firstRow="0" w:lastRow="0" w:firstColumn="0" w:lastColumn="0" w:noHBand="1" w:noVBand="1"/>
                      </w:tblPr>
                      <w:tblGrid>
                        <w:gridCol w:w="3150"/>
                        <w:gridCol w:w="360"/>
                        <w:gridCol w:w="360"/>
                        <w:gridCol w:w="360"/>
                        <w:gridCol w:w="360"/>
                        <w:gridCol w:w="407"/>
                      </w:tblGrid>
                      <w:tr w:rsidR="0063450B" w:rsidRPr="005253FC" w14:paraId="52D025E6" w14:textId="77777777" w:rsidTr="001A393B">
                        <w:trPr>
                          <w:trHeight w:val="240"/>
                        </w:trPr>
                        <w:tc>
                          <w:tcPr>
                            <w:tcW w:w="3150" w:type="dxa"/>
                            <w:tcBorders>
                              <w:top w:val="single" w:sz="18" w:space="0" w:color="000000"/>
                              <w:left w:val="nil"/>
                              <w:bottom w:val="dashSmallGap" w:sz="4" w:space="0" w:color="000000"/>
                              <w:right w:val="dashSmallGap" w:sz="2" w:space="0" w:color="000000"/>
                            </w:tcBorders>
                          </w:tcPr>
                          <w:p w14:paraId="795D6459" w14:textId="77777777" w:rsidR="0063450B" w:rsidRPr="005253FC" w:rsidRDefault="0063450B">
                            <w:pPr>
                              <w:pStyle w:val="TableParagraph"/>
                              <w:rPr>
                                <w:rFonts w:ascii="Times New Roman"/>
                                <w:sz w:val="18"/>
                                <w:szCs w:val="18"/>
                              </w:rPr>
                            </w:pPr>
                          </w:p>
                        </w:tc>
                        <w:tc>
                          <w:tcPr>
                            <w:tcW w:w="720" w:type="dxa"/>
                            <w:gridSpan w:val="2"/>
                            <w:tcBorders>
                              <w:top w:val="single" w:sz="18" w:space="0" w:color="000000"/>
                              <w:left w:val="dashSmallGap" w:sz="2" w:space="0" w:color="000000"/>
                              <w:bottom w:val="dashSmallGap" w:sz="4" w:space="0" w:color="000000"/>
                              <w:right w:val="single" w:sz="8" w:space="0" w:color="000000"/>
                            </w:tcBorders>
                            <w:hideMark/>
                          </w:tcPr>
                          <w:p w14:paraId="0EDF9DCD" w14:textId="77777777" w:rsidR="0063450B" w:rsidRPr="005253FC" w:rsidRDefault="0063450B">
                            <w:pPr>
                              <w:pStyle w:val="TableParagraph"/>
                              <w:rPr>
                                <w:sz w:val="18"/>
                                <w:szCs w:val="18"/>
                              </w:rPr>
                            </w:pPr>
                            <w:r w:rsidRPr="005253FC">
                              <w:rPr>
                                <w:spacing w:val="-5"/>
                                <w:sz w:val="18"/>
                                <w:szCs w:val="18"/>
                              </w:rPr>
                              <w:t>K99</w:t>
                            </w:r>
                            <w:r>
                              <w:rPr>
                                <w:spacing w:val="-5"/>
                                <w:sz w:val="18"/>
                                <w:szCs w:val="18"/>
                              </w:rPr>
                              <w:t xml:space="preserve"> year</w:t>
                            </w:r>
                          </w:p>
                        </w:tc>
                        <w:tc>
                          <w:tcPr>
                            <w:tcW w:w="1127" w:type="dxa"/>
                            <w:gridSpan w:val="3"/>
                            <w:tcBorders>
                              <w:top w:val="single" w:sz="18" w:space="0" w:color="000000"/>
                              <w:left w:val="single" w:sz="8" w:space="0" w:color="000000"/>
                              <w:bottom w:val="dashSmallGap" w:sz="4" w:space="0" w:color="000000"/>
                              <w:right w:val="nil"/>
                            </w:tcBorders>
                            <w:hideMark/>
                          </w:tcPr>
                          <w:p w14:paraId="33B57181" w14:textId="77777777" w:rsidR="0063450B" w:rsidRPr="005253FC" w:rsidRDefault="0063450B">
                            <w:pPr>
                              <w:pStyle w:val="TableParagraph"/>
                              <w:rPr>
                                <w:sz w:val="18"/>
                                <w:szCs w:val="18"/>
                              </w:rPr>
                            </w:pPr>
                            <w:r w:rsidRPr="005253FC">
                              <w:rPr>
                                <w:sz w:val="18"/>
                                <w:szCs w:val="18"/>
                              </w:rPr>
                              <w:t>R</w:t>
                            </w:r>
                            <w:r w:rsidRPr="005253FC">
                              <w:rPr>
                                <w:spacing w:val="-5"/>
                                <w:sz w:val="18"/>
                                <w:szCs w:val="18"/>
                              </w:rPr>
                              <w:t>00</w:t>
                            </w:r>
                            <w:r>
                              <w:rPr>
                                <w:spacing w:val="-5"/>
                                <w:sz w:val="18"/>
                                <w:szCs w:val="18"/>
                              </w:rPr>
                              <w:t xml:space="preserve"> year</w:t>
                            </w:r>
                          </w:p>
                        </w:tc>
                      </w:tr>
                      <w:tr w:rsidR="0063450B" w:rsidRPr="005253FC" w14:paraId="42A00EB3" w14:textId="77777777" w:rsidTr="001A393B">
                        <w:trPr>
                          <w:trHeight w:val="238"/>
                        </w:trPr>
                        <w:tc>
                          <w:tcPr>
                            <w:tcW w:w="3150" w:type="dxa"/>
                            <w:tcBorders>
                              <w:top w:val="dashSmallGap" w:sz="4" w:space="0" w:color="000000"/>
                              <w:left w:val="nil"/>
                              <w:bottom w:val="single" w:sz="18" w:space="0" w:color="000000"/>
                              <w:right w:val="dashSmallGap" w:sz="2" w:space="0" w:color="000000"/>
                            </w:tcBorders>
                            <w:hideMark/>
                          </w:tcPr>
                          <w:p w14:paraId="164ABFB3" w14:textId="77777777" w:rsidR="0063450B" w:rsidRPr="005253FC" w:rsidRDefault="0063450B">
                            <w:pPr>
                              <w:pStyle w:val="TableParagraph"/>
                              <w:rPr>
                                <w:sz w:val="18"/>
                                <w:szCs w:val="18"/>
                              </w:rPr>
                            </w:pPr>
                            <w:r w:rsidRPr="005A4D86">
                              <w:rPr>
                                <w:spacing w:val="-4"/>
                                <w:sz w:val="18"/>
                                <w:szCs w:val="18"/>
                              </w:rPr>
                              <w:t>Exp.</w:t>
                            </w:r>
                          </w:p>
                        </w:tc>
                        <w:tc>
                          <w:tcPr>
                            <w:tcW w:w="360" w:type="dxa"/>
                            <w:tcBorders>
                              <w:top w:val="dashSmallGap" w:sz="4" w:space="0" w:color="000000"/>
                              <w:left w:val="dashSmallGap" w:sz="2" w:space="0" w:color="000000"/>
                              <w:bottom w:val="single" w:sz="18" w:space="0" w:color="000000"/>
                              <w:right w:val="dashSmallGap" w:sz="2" w:space="0" w:color="000000"/>
                            </w:tcBorders>
                            <w:hideMark/>
                          </w:tcPr>
                          <w:p w14:paraId="4CA8F305" w14:textId="77777777" w:rsidR="0063450B" w:rsidRPr="005253FC" w:rsidRDefault="0063450B">
                            <w:pPr>
                              <w:pStyle w:val="TableParagraph"/>
                              <w:rPr>
                                <w:sz w:val="18"/>
                                <w:szCs w:val="18"/>
                              </w:rPr>
                            </w:pPr>
                            <w:r w:rsidRPr="005253FC">
                              <w:rPr>
                                <w:sz w:val="18"/>
                                <w:szCs w:val="18"/>
                              </w:rPr>
                              <w:t>1</w:t>
                            </w:r>
                            <w:r w:rsidRPr="005253FC">
                              <w:rPr>
                                <w:sz w:val="18"/>
                                <w:szCs w:val="18"/>
                                <w:vertAlign w:val="superscript"/>
                              </w:rPr>
                              <w:t>st</w:t>
                            </w:r>
                            <w:r w:rsidRPr="005253FC">
                              <w:rPr>
                                <w:spacing w:val="-3"/>
                                <w:sz w:val="18"/>
                                <w:szCs w:val="18"/>
                              </w:rPr>
                              <w:t xml:space="preserve"> </w:t>
                            </w:r>
                          </w:p>
                        </w:tc>
                        <w:tc>
                          <w:tcPr>
                            <w:tcW w:w="360" w:type="dxa"/>
                            <w:tcBorders>
                              <w:top w:val="dashSmallGap" w:sz="4" w:space="0" w:color="000000"/>
                              <w:left w:val="dashSmallGap" w:sz="2" w:space="0" w:color="000000"/>
                              <w:bottom w:val="single" w:sz="18" w:space="0" w:color="000000"/>
                              <w:right w:val="single" w:sz="8" w:space="0" w:color="000000"/>
                            </w:tcBorders>
                            <w:hideMark/>
                          </w:tcPr>
                          <w:p w14:paraId="087FDB1D" w14:textId="77777777" w:rsidR="0063450B" w:rsidRPr="005253FC" w:rsidRDefault="0063450B">
                            <w:pPr>
                              <w:pStyle w:val="TableParagraph"/>
                              <w:rPr>
                                <w:sz w:val="18"/>
                                <w:szCs w:val="18"/>
                              </w:rPr>
                            </w:pPr>
                            <w:r w:rsidRPr="005253FC">
                              <w:rPr>
                                <w:sz w:val="18"/>
                                <w:szCs w:val="18"/>
                              </w:rPr>
                              <w:t>2</w:t>
                            </w:r>
                            <w:r w:rsidRPr="005253FC">
                              <w:rPr>
                                <w:sz w:val="18"/>
                                <w:szCs w:val="18"/>
                                <w:vertAlign w:val="superscript"/>
                              </w:rPr>
                              <w:t>nd</w:t>
                            </w:r>
                            <w:r w:rsidRPr="005253FC">
                              <w:rPr>
                                <w:spacing w:val="-6"/>
                                <w:sz w:val="18"/>
                                <w:szCs w:val="18"/>
                              </w:rPr>
                              <w:t xml:space="preserve"> </w:t>
                            </w:r>
                          </w:p>
                        </w:tc>
                        <w:tc>
                          <w:tcPr>
                            <w:tcW w:w="360" w:type="dxa"/>
                            <w:tcBorders>
                              <w:top w:val="dashSmallGap" w:sz="4" w:space="0" w:color="000000"/>
                              <w:left w:val="single" w:sz="8" w:space="0" w:color="000000"/>
                              <w:bottom w:val="single" w:sz="18" w:space="0" w:color="000000"/>
                              <w:right w:val="dashSmallGap" w:sz="2" w:space="0" w:color="000000"/>
                            </w:tcBorders>
                            <w:hideMark/>
                          </w:tcPr>
                          <w:p w14:paraId="2C05A846" w14:textId="77777777" w:rsidR="0063450B" w:rsidRPr="005253FC" w:rsidRDefault="0063450B">
                            <w:pPr>
                              <w:pStyle w:val="TableParagraph"/>
                              <w:rPr>
                                <w:sz w:val="18"/>
                                <w:szCs w:val="18"/>
                              </w:rPr>
                            </w:pPr>
                            <w:r w:rsidRPr="005253FC">
                              <w:rPr>
                                <w:sz w:val="18"/>
                                <w:szCs w:val="18"/>
                              </w:rPr>
                              <w:t>3</w:t>
                            </w:r>
                            <w:r w:rsidRPr="005253FC">
                              <w:rPr>
                                <w:sz w:val="18"/>
                                <w:szCs w:val="18"/>
                                <w:vertAlign w:val="superscript"/>
                              </w:rPr>
                              <w:t>rd</w:t>
                            </w:r>
                            <w:r w:rsidRPr="005253FC">
                              <w:rPr>
                                <w:spacing w:val="-5"/>
                                <w:sz w:val="18"/>
                                <w:szCs w:val="18"/>
                              </w:rPr>
                              <w:t xml:space="preserve"> </w:t>
                            </w:r>
                          </w:p>
                        </w:tc>
                        <w:tc>
                          <w:tcPr>
                            <w:tcW w:w="360" w:type="dxa"/>
                            <w:tcBorders>
                              <w:top w:val="dashSmallGap" w:sz="4" w:space="0" w:color="000000"/>
                              <w:left w:val="dashSmallGap" w:sz="2" w:space="0" w:color="000000"/>
                              <w:bottom w:val="single" w:sz="18" w:space="0" w:color="000000"/>
                              <w:right w:val="dashSmallGap" w:sz="2" w:space="0" w:color="000000"/>
                            </w:tcBorders>
                            <w:hideMark/>
                          </w:tcPr>
                          <w:p w14:paraId="70155CDE" w14:textId="77777777" w:rsidR="0063450B" w:rsidRPr="005253FC" w:rsidRDefault="0063450B">
                            <w:pPr>
                              <w:pStyle w:val="TableParagraph"/>
                              <w:rPr>
                                <w:sz w:val="18"/>
                                <w:szCs w:val="18"/>
                              </w:rPr>
                            </w:pPr>
                            <w:r w:rsidRPr="005253FC">
                              <w:rPr>
                                <w:sz w:val="18"/>
                                <w:szCs w:val="18"/>
                              </w:rPr>
                              <w:t>4</w:t>
                            </w:r>
                            <w:r w:rsidRPr="005253FC">
                              <w:rPr>
                                <w:sz w:val="18"/>
                                <w:szCs w:val="18"/>
                                <w:vertAlign w:val="superscript"/>
                              </w:rPr>
                              <w:t>th</w:t>
                            </w:r>
                            <w:r w:rsidRPr="005253FC">
                              <w:rPr>
                                <w:spacing w:val="-5"/>
                                <w:sz w:val="18"/>
                                <w:szCs w:val="18"/>
                              </w:rPr>
                              <w:t xml:space="preserve"> </w:t>
                            </w:r>
                          </w:p>
                        </w:tc>
                        <w:tc>
                          <w:tcPr>
                            <w:tcW w:w="407" w:type="dxa"/>
                            <w:tcBorders>
                              <w:top w:val="dashSmallGap" w:sz="4" w:space="0" w:color="000000"/>
                              <w:left w:val="dashSmallGap" w:sz="2" w:space="0" w:color="000000"/>
                              <w:bottom w:val="single" w:sz="18" w:space="0" w:color="000000"/>
                              <w:right w:val="nil"/>
                            </w:tcBorders>
                            <w:hideMark/>
                          </w:tcPr>
                          <w:p w14:paraId="7E98AFE0" w14:textId="77777777" w:rsidR="0063450B" w:rsidRPr="005253FC" w:rsidRDefault="0063450B">
                            <w:pPr>
                              <w:pStyle w:val="TableParagraph"/>
                              <w:rPr>
                                <w:sz w:val="18"/>
                                <w:szCs w:val="18"/>
                              </w:rPr>
                            </w:pPr>
                            <w:r w:rsidRPr="005253FC">
                              <w:rPr>
                                <w:sz w:val="18"/>
                                <w:szCs w:val="18"/>
                              </w:rPr>
                              <w:t>5</w:t>
                            </w:r>
                            <w:r w:rsidRPr="005253FC">
                              <w:rPr>
                                <w:sz w:val="18"/>
                                <w:szCs w:val="18"/>
                                <w:vertAlign w:val="superscript"/>
                              </w:rPr>
                              <w:t>th</w:t>
                            </w:r>
                            <w:r w:rsidRPr="005253FC">
                              <w:rPr>
                                <w:spacing w:val="-5"/>
                                <w:sz w:val="18"/>
                                <w:szCs w:val="18"/>
                              </w:rPr>
                              <w:t xml:space="preserve"> </w:t>
                            </w:r>
                          </w:p>
                        </w:tc>
                      </w:tr>
                      <w:tr w:rsidR="0063450B" w:rsidRPr="005253FC" w14:paraId="1949984E" w14:textId="77777777" w:rsidTr="001D41AF">
                        <w:trPr>
                          <w:trHeight w:val="242"/>
                        </w:trPr>
                        <w:tc>
                          <w:tcPr>
                            <w:tcW w:w="3150" w:type="dxa"/>
                            <w:tcBorders>
                              <w:top w:val="single" w:sz="18" w:space="0" w:color="000000"/>
                              <w:left w:val="nil"/>
                              <w:bottom w:val="dashSmallGap" w:sz="4" w:space="0" w:color="000000"/>
                              <w:right w:val="dashSmallGap" w:sz="2" w:space="0" w:color="000000"/>
                            </w:tcBorders>
                            <w:hideMark/>
                          </w:tcPr>
                          <w:p w14:paraId="1160B947" w14:textId="77777777" w:rsidR="0063450B" w:rsidRPr="005253FC" w:rsidRDefault="0063450B" w:rsidP="00D623C7">
                            <w:pPr>
                              <w:pStyle w:val="TableParagraph"/>
                              <w:rPr>
                                <w:sz w:val="18"/>
                                <w:szCs w:val="18"/>
                              </w:rPr>
                            </w:pPr>
                            <w:r w:rsidRPr="005253FC">
                              <w:rPr>
                                <w:spacing w:val="-5"/>
                                <w:sz w:val="18"/>
                                <w:szCs w:val="18"/>
                              </w:rPr>
                              <w:t>1</w:t>
                            </w:r>
                            <w:r>
                              <w:rPr>
                                <w:spacing w:val="-5"/>
                                <w:sz w:val="18"/>
                                <w:szCs w:val="18"/>
                              </w:rPr>
                              <w:t xml:space="preserve"> N</w:t>
                            </w:r>
                            <w:r w:rsidRPr="00385C38">
                              <w:rPr>
                                <w:spacing w:val="-5"/>
                                <w:sz w:val="18"/>
                                <w:szCs w:val="18"/>
                              </w:rPr>
                              <w:t>euronal activity in organoids</w:t>
                            </w:r>
                            <w:r>
                              <w:rPr>
                                <w:spacing w:val="-5"/>
                                <w:sz w:val="18"/>
                                <w:szCs w:val="18"/>
                              </w:rPr>
                              <w:t xml:space="preserve"> </w:t>
                            </w:r>
                          </w:p>
                        </w:tc>
                        <w:tc>
                          <w:tcPr>
                            <w:tcW w:w="360" w:type="dxa"/>
                            <w:tcBorders>
                              <w:top w:val="single" w:sz="18" w:space="0" w:color="000000"/>
                              <w:left w:val="dashSmallGap" w:sz="2" w:space="0" w:color="000000"/>
                              <w:bottom w:val="dashSmallGap" w:sz="4" w:space="0" w:color="000000"/>
                              <w:right w:val="dashSmallGap" w:sz="2" w:space="0" w:color="000000"/>
                            </w:tcBorders>
                            <w:shd w:val="clear" w:color="auto" w:fill="F79646" w:themeFill="accent6"/>
                          </w:tcPr>
                          <w:p w14:paraId="46B0A0E0" w14:textId="77777777" w:rsidR="0063450B" w:rsidRPr="005253FC" w:rsidRDefault="0063450B" w:rsidP="00D623C7">
                            <w:pPr>
                              <w:pStyle w:val="TableParagraph"/>
                              <w:rPr>
                                <w:rFonts w:ascii="Times New Roman"/>
                                <w:sz w:val="18"/>
                                <w:szCs w:val="18"/>
                              </w:rPr>
                            </w:pPr>
                          </w:p>
                        </w:tc>
                        <w:tc>
                          <w:tcPr>
                            <w:tcW w:w="360" w:type="dxa"/>
                            <w:tcBorders>
                              <w:top w:val="single" w:sz="18" w:space="0" w:color="000000"/>
                              <w:left w:val="dashSmallGap" w:sz="2" w:space="0" w:color="000000"/>
                              <w:bottom w:val="dashSmallGap" w:sz="4" w:space="0" w:color="000000"/>
                              <w:right w:val="single" w:sz="8" w:space="0" w:color="000000"/>
                            </w:tcBorders>
                            <w:shd w:val="clear" w:color="auto" w:fill="FFFFFF" w:themeFill="background1"/>
                          </w:tcPr>
                          <w:p w14:paraId="0118812E" w14:textId="77777777" w:rsidR="0063450B" w:rsidRPr="005253FC" w:rsidRDefault="0063450B" w:rsidP="00D623C7">
                            <w:pPr>
                              <w:pStyle w:val="TableParagraph"/>
                              <w:rPr>
                                <w:rFonts w:ascii="Times New Roman"/>
                                <w:sz w:val="18"/>
                                <w:szCs w:val="18"/>
                              </w:rPr>
                            </w:pPr>
                          </w:p>
                        </w:tc>
                        <w:tc>
                          <w:tcPr>
                            <w:tcW w:w="360" w:type="dxa"/>
                            <w:tcBorders>
                              <w:top w:val="single" w:sz="18" w:space="0" w:color="000000"/>
                              <w:left w:val="single" w:sz="8" w:space="0" w:color="000000"/>
                              <w:bottom w:val="dashSmallGap" w:sz="4" w:space="0" w:color="000000"/>
                              <w:right w:val="dashSmallGap" w:sz="2" w:space="0" w:color="000000"/>
                            </w:tcBorders>
                          </w:tcPr>
                          <w:p w14:paraId="24205FFC" w14:textId="77777777" w:rsidR="0063450B" w:rsidRPr="005253FC" w:rsidRDefault="0063450B" w:rsidP="00D623C7">
                            <w:pPr>
                              <w:pStyle w:val="TableParagraph"/>
                              <w:rPr>
                                <w:rFonts w:ascii="Times New Roman"/>
                                <w:sz w:val="18"/>
                                <w:szCs w:val="18"/>
                              </w:rPr>
                            </w:pPr>
                          </w:p>
                        </w:tc>
                        <w:tc>
                          <w:tcPr>
                            <w:tcW w:w="360" w:type="dxa"/>
                            <w:tcBorders>
                              <w:top w:val="single" w:sz="18" w:space="0" w:color="000000"/>
                              <w:left w:val="dashSmallGap" w:sz="2" w:space="0" w:color="000000"/>
                              <w:bottom w:val="dashSmallGap" w:sz="4" w:space="0" w:color="000000"/>
                              <w:right w:val="dashSmallGap" w:sz="2" w:space="0" w:color="000000"/>
                            </w:tcBorders>
                          </w:tcPr>
                          <w:p w14:paraId="090F08B7" w14:textId="77777777" w:rsidR="0063450B" w:rsidRPr="005253FC" w:rsidRDefault="0063450B" w:rsidP="00D623C7">
                            <w:pPr>
                              <w:pStyle w:val="TableParagraph"/>
                              <w:rPr>
                                <w:rFonts w:ascii="Times New Roman"/>
                                <w:sz w:val="18"/>
                                <w:szCs w:val="18"/>
                              </w:rPr>
                            </w:pPr>
                          </w:p>
                        </w:tc>
                        <w:tc>
                          <w:tcPr>
                            <w:tcW w:w="407" w:type="dxa"/>
                            <w:tcBorders>
                              <w:top w:val="single" w:sz="18" w:space="0" w:color="000000"/>
                              <w:left w:val="dashSmallGap" w:sz="2" w:space="0" w:color="000000"/>
                              <w:bottom w:val="dashSmallGap" w:sz="4" w:space="0" w:color="000000"/>
                              <w:right w:val="nil"/>
                            </w:tcBorders>
                          </w:tcPr>
                          <w:p w14:paraId="20CDFC02" w14:textId="77777777" w:rsidR="0063450B" w:rsidRPr="005253FC" w:rsidRDefault="0063450B" w:rsidP="00D623C7">
                            <w:pPr>
                              <w:pStyle w:val="TableParagraph"/>
                              <w:rPr>
                                <w:rFonts w:ascii="Times New Roman"/>
                                <w:sz w:val="18"/>
                                <w:szCs w:val="18"/>
                              </w:rPr>
                            </w:pPr>
                          </w:p>
                        </w:tc>
                      </w:tr>
                      <w:tr w:rsidR="0063450B" w:rsidRPr="005253FC" w14:paraId="2AF0BC70" w14:textId="77777777" w:rsidTr="001D41AF">
                        <w:trPr>
                          <w:trHeight w:val="238"/>
                        </w:trPr>
                        <w:tc>
                          <w:tcPr>
                            <w:tcW w:w="3150" w:type="dxa"/>
                            <w:tcBorders>
                              <w:top w:val="dashSmallGap" w:sz="4" w:space="0" w:color="000000"/>
                              <w:left w:val="nil"/>
                              <w:bottom w:val="single" w:sz="8" w:space="0" w:color="000000"/>
                              <w:right w:val="dashSmallGap" w:sz="2" w:space="0" w:color="000000"/>
                            </w:tcBorders>
                            <w:hideMark/>
                          </w:tcPr>
                          <w:p w14:paraId="3764B3AD" w14:textId="77777777" w:rsidR="0063450B" w:rsidRPr="005253FC" w:rsidRDefault="0063450B" w:rsidP="00D623C7">
                            <w:pPr>
                              <w:pStyle w:val="TableParagraph"/>
                              <w:rPr>
                                <w:sz w:val="18"/>
                                <w:szCs w:val="18"/>
                              </w:rPr>
                            </w:pPr>
                            <w:r>
                              <w:rPr>
                                <w:spacing w:val="-5"/>
                                <w:sz w:val="18"/>
                                <w:szCs w:val="18"/>
                              </w:rPr>
                              <w:t>2</w:t>
                            </w:r>
                            <w:r>
                              <w:t xml:space="preserve"> </w:t>
                            </w:r>
                            <w:r>
                              <w:rPr>
                                <w:spacing w:val="-5"/>
                                <w:sz w:val="18"/>
                                <w:szCs w:val="18"/>
                              </w:rPr>
                              <w:t>N</w:t>
                            </w:r>
                            <w:r w:rsidRPr="00385C38">
                              <w:rPr>
                                <w:spacing w:val="-5"/>
                                <w:sz w:val="18"/>
                                <w:szCs w:val="18"/>
                              </w:rPr>
                              <w:t xml:space="preserve">eural </w:t>
                            </w:r>
                            <w:r>
                              <w:rPr>
                                <w:spacing w:val="-5"/>
                                <w:sz w:val="18"/>
                                <w:szCs w:val="18"/>
                              </w:rPr>
                              <w:t xml:space="preserve">network </w:t>
                            </w:r>
                            <w:r w:rsidRPr="00385C38">
                              <w:rPr>
                                <w:spacing w:val="-5"/>
                                <w:sz w:val="18"/>
                                <w:szCs w:val="18"/>
                              </w:rPr>
                              <w:t>activity in organoids</w:t>
                            </w:r>
                          </w:p>
                        </w:tc>
                        <w:tc>
                          <w:tcPr>
                            <w:tcW w:w="360" w:type="dxa"/>
                            <w:tcBorders>
                              <w:top w:val="dashSmallGap" w:sz="4" w:space="0" w:color="000000"/>
                              <w:left w:val="dashSmallGap" w:sz="2" w:space="0" w:color="000000"/>
                              <w:bottom w:val="single" w:sz="8" w:space="0" w:color="000000"/>
                              <w:right w:val="dashSmallGap" w:sz="2" w:space="0" w:color="000000"/>
                            </w:tcBorders>
                            <w:shd w:val="clear" w:color="auto" w:fill="F79646" w:themeFill="accent6"/>
                          </w:tcPr>
                          <w:p w14:paraId="2D4DD30C"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dashSmallGap" w:sz="2" w:space="0" w:color="000000"/>
                              <w:bottom w:val="single" w:sz="8" w:space="0" w:color="000000"/>
                              <w:right w:val="single" w:sz="8" w:space="0" w:color="000000"/>
                            </w:tcBorders>
                            <w:shd w:val="clear" w:color="auto" w:fill="F79646" w:themeFill="accent6"/>
                          </w:tcPr>
                          <w:p w14:paraId="1DA63167"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single" w:sz="8" w:space="0" w:color="000000"/>
                              <w:bottom w:val="single" w:sz="8" w:space="0" w:color="000000"/>
                              <w:right w:val="dashSmallGap" w:sz="2" w:space="0" w:color="000000"/>
                            </w:tcBorders>
                          </w:tcPr>
                          <w:p w14:paraId="0BC1FF2F"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dashSmallGap" w:sz="2" w:space="0" w:color="000000"/>
                              <w:bottom w:val="single" w:sz="8" w:space="0" w:color="000000"/>
                              <w:right w:val="dashSmallGap" w:sz="2" w:space="0" w:color="000000"/>
                            </w:tcBorders>
                          </w:tcPr>
                          <w:p w14:paraId="2C675B7B" w14:textId="77777777" w:rsidR="0063450B" w:rsidRPr="005253FC" w:rsidRDefault="0063450B" w:rsidP="00D623C7">
                            <w:pPr>
                              <w:pStyle w:val="TableParagraph"/>
                              <w:rPr>
                                <w:rFonts w:ascii="Times New Roman"/>
                                <w:sz w:val="18"/>
                                <w:szCs w:val="18"/>
                              </w:rPr>
                            </w:pPr>
                          </w:p>
                        </w:tc>
                        <w:tc>
                          <w:tcPr>
                            <w:tcW w:w="407" w:type="dxa"/>
                            <w:tcBorders>
                              <w:top w:val="dashSmallGap" w:sz="4" w:space="0" w:color="000000"/>
                              <w:left w:val="dashSmallGap" w:sz="2" w:space="0" w:color="000000"/>
                              <w:bottom w:val="single" w:sz="8" w:space="0" w:color="000000"/>
                              <w:right w:val="nil"/>
                            </w:tcBorders>
                          </w:tcPr>
                          <w:p w14:paraId="142D5A5F" w14:textId="77777777" w:rsidR="0063450B" w:rsidRPr="005253FC" w:rsidRDefault="0063450B" w:rsidP="00D623C7">
                            <w:pPr>
                              <w:pStyle w:val="TableParagraph"/>
                              <w:rPr>
                                <w:rFonts w:ascii="Times New Roman"/>
                                <w:sz w:val="18"/>
                                <w:szCs w:val="18"/>
                              </w:rPr>
                            </w:pPr>
                          </w:p>
                        </w:tc>
                      </w:tr>
                      <w:tr w:rsidR="0063450B" w:rsidRPr="005253FC" w14:paraId="3309AAC1" w14:textId="77777777" w:rsidTr="001A393B">
                        <w:trPr>
                          <w:trHeight w:val="238"/>
                        </w:trPr>
                        <w:tc>
                          <w:tcPr>
                            <w:tcW w:w="3150" w:type="dxa"/>
                            <w:tcBorders>
                              <w:top w:val="dashSmallGap" w:sz="4" w:space="0" w:color="000000"/>
                              <w:left w:val="nil"/>
                              <w:bottom w:val="single" w:sz="8" w:space="0" w:color="000000"/>
                              <w:right w:val="dashSmallGap" w:sz="2" w:space="0" w:color="000000"/>
                            </w:tcBorders>
                          </w:tcPr>
                          <w:p w14:paraId="7079EAED" w14:textId="77777777" w:rsidR="0063450B" w:rsidRPr="005253FC" w:rsidRDefault="0063450B" w:rsidP="00D623C7">
                            <w:pPr>
                              <w:pStyle w:val="TableParagraph"/>
                              <w:rPr>
                                <w:spacing w:val="-5"/>
                                <w:sz w:val="18"/>
                                <w:szCs w:val="18"/>
                              </w:rPr>
                            </w:pPr>
                            <w:r>
                              <w:rPr>
                                <w:spacing w:val="-5"/>
                                <w:sz w:val="18"/>
                                <w:szCs w:val="18"/>
                              </w:rPr>
                              <w:t xml:space="preserve">3 Structure change </w:t>
                            </w:r>
                            <w:r w:rsidRPr="00385C38">
                              <w:rPr>
                                <w:spacing w:val="-5"/>
                                <w:sz w:val="18"/>
                                <w:szCs w:val="18"/>
                              </w:rPr>
                              <w:t>in organoids</w:t>
                            </w:r>
                          </w:p>
                        </w:tc>
                        <w:tc>
                          <w:tcPr>
                            <w:tcW w:w="360" w:type="dxa"/>
                            <w:tcBorders>
                              <w:top w:val="dashSmallGap" w:sz="4" w:space="0" w:color="000000"/>
                              <w:left w:val="dashSmallGap" w:sz="2" w:space="0" w:color="000000"/>
                              <w:bottom w:val="single" w:sz="8" w:space="0" w:color="000000"/>
                              <w:right w:val="dashSmallGap" w:sz="2" w:space="0" w:color="000000"/>
                            </w:tcBorders>
                          </w:tcPr>
                          <w:p w14:paraId="103688ED"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dashSmallGap" w:sz="2" w:space="0" w:color="000000"/>
                              <w:bottom w:val="single" w:sz="8" w:space="0" w:color="000000"/>
                              <w:right w:val="single" w:sz="8" w:space="0" w:color="000000"/>
                            </w:tcBorders>
                            <w:shd w:val="clear" w:color="auto" w:fill="F79646" w:themeFill="accent6"/>
                          </w:tcPr>
                          <w:p w14:paraId="172FA545" w14:textId="77777777" w:rsidR="0063450B" w:rsidRPr="005253FC" w:rsidRDefault="0063450B" w:rsidP="00D623C7">
                            <w:pPr>
                              <w:pStyle w:val="TableParagraph"/>
                              <w:rPr>
                                <w:sz w:val="18"/>
                                <w:szCs w:val="18"/>
                              </w:rPr>
                            </w:pPr>
                          </w:p>
                        </w:tc>
                        <w:tc>
                          <w:tcPr>
                            <w:tcW w:w="360" w:type="dxa"/>
                            <w:tcBorders>
                              <w:top w:val="dashSmallGap" w:sz="4" w:space="0" w:color="000000"/>
                              <w:left w:val="single" w:sz="8" w:space="0" w:color="000000"/>
                              <w:bottom w:val="single" w:sz="8" w:space="0" w:color="000000"/>
                              <w:right w:val="dashSmallGap" w:sz="2" w:space="0" w:color="000000"/>
                            </w:tcBorders>
                          </w:tcPr>
                          <w:p w14:paraId="19E41240"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dashSmallGap" w:sz="2" w:space="0" w:color="000000"/>
                              <w:bottom w:val="single" w:sz="8" w:space="0" w:color="000000"/>
                              <w:right w:val="dashSmallGap" w:sz="2" w:space="0" w:color="000000"/>
                            </w:tcBorders>
                          </w:tcPr>
                          <w:p w14:paraId="5D9CCDFB" w14:textId="77777777" w:rsidR="0063450B" w:rsidRPr="005253FC" w:rsidRDefault="0063450B" w:rsidP="00D623C7">
                            <w:pPr>
                              <w:pStyle w:val="TableParagraph"/>
                              <w:rPr>
                                <w:rFonts w:ascii="Times New Roman"/>
                                <w:sz w:val="18"/>
                                <w:szCs w:val="18"/>
                              </w:rPr>
                            </w:pPr>
                          </w:p>
                        </w:tc>
                        <w:tc>
                          <w:tcPr>
                            <w:tcW w:w="407" w:type="dxa"/>
                            <w:tcBorders>
                              <w:top w:val="dashSmallGap" w:sz="4" w:space="0" w:color="000000"/>
                              <w:left w:val="dashSmallGap" w:sz="2" w:space="0" w:color="000000"/>
                              <w:bottom w:val="single" w:sz="8" w:space="0" w:color="000000"/>
                              <w:right w:val="nil"/>
                            </w:tcBorders>
                          </w:tcPr>
                          <w:p w14:paraId="639700E1" w14:textId="77777777" w:rsidR="0063450B" w:rsidRPr="005253FC" w:rsidRDefault="0063450B" w:rsidP="00D623C7">
                            <w:pPr>
                              <w:pStyle w:val="TableParagraph"/>
                              <w:rPr>
                                <w:rFonts w:ascii="Times New Roman"/>
                                <w:sz w:val="18"/>
                                <w:szCs w:val="18"/>
                              </w:rPr>
                            </w:pPr>
                          </w:p>
                        </w:tc>
                      </w:tr>
                      <w:tr w:rsidR="0063450B" w:rsidRPr="005253FC" w14:paraId="0038C0B7" w14:textId="77777777" w:rsidTr="00E333E1">
                        <w:trPr>
                          <w:trHeight w:val="240"/>
                        </w:trPr>
                        <w:tc>
                          <w:tcPr>
                            <w:tcW w:w="3150" w:type="dxa"/>
                            <w:tcBorders>
                              <w:top w:val="single" w:sz="8" w:space="0" w:color="000000"/>
                              <w:left w:val="nil"/>
                              <w:bottom w:val="dashSmallGap" w:sz="4" w:space="0" w:color="000000"/>
                              <w:right w:val="dashSmallGap" w:sz="2" w:space="0" w:color="000000"/>
                            </w:tcBorders>
                            <w:hideMark/>
                          </w:tcPr>
                          <w:p w14:paraId="14E880FD" w14:textId="77777777" w:rsidR="0063450B" w:rsidRPr="005253FC" w:rsidRDefault="0063450B" w:rsidP="00D623C7">
                            <w:pPr>
                              <w:pStyle w:val="TableParagraph"/>
                              <w:rPr>
                                <w:sz w:val="18"/>
                                <w:szCs w:val="18"/>
                              </w:rPr>
                            </w:pPr>
                            <w:r>
                              <w:rPr>
                                <w:spacing w:val="-5"/>
                                <w:sz w:val="18"/>
                                <w:szCs w:val="18"/>
                              </w:rPr>
                              <w:t>4</w:t>
                            </w:r>
                            <w:r>
                              <w:t xml:space="preserve"> </w:t>
                            </w:r>
                            <w:r w:rsidRPr="00385C38">
                              <w:rPr>
                                <w:sz w:val="18"/>
                                <w:szCs w:val="18"/>
                              </w:rPr>
                              <w:t>A</w:t>
                            </w:r>
                            <w:r w:rsidRPr="00385C38">
                              <w:rPr>
                                <w:spacing w:val="-5"/>
                                <w:sz w:val="18"/>
                                <w:szCs w:val="18"/>
                              </w:rPr>
                              <w:t>xon projection</w:t>
                            </w:r>
                            <w:r>
                              <w:rPr>
                                <w:spacing w:val="-5"/>
                                <w:sz w:val="18"/>
                                <w:szCs w:val="18"/>
                              </w:rPr>
                              <w:t xml:space="preserve"> in </w:t>
                            </w:r>
                            <w:proofErr w:type="spellStart"/>
                            <w:r>
                              <w:rPr>
                                <w:spacing w:val="-5"/>
                                <w:sz w:val="18"/>
                                <w:szCs w:val="18"/>
                              </w:rPr>
                              <w:t>assembloid</w:t>
                            </w:r>
                            <w:proofErr w:type="spellEnd"/>
                          </w:p>
                        </w:tc>
                        <w:tc>
                          <w:tcPr>
                            <w:tcW w:w="360" w:type="dxa"/>
                            <w:tcBorders>
                              <w:top w:val="single" w:sz="8" w:space="0" w:color="000000"/>
                              <w:left w:val="dashSmallGap" w:sz="2" w:space="0" w:color="000000"/>
                              <w:bottom w:val="dashSmallGap" w:sz="4" w:space="0" w:color="000000"/>
                              <w:right w:val="dashSmallGap" w:sz="2" w:space="0" w:color="000000"/>
                            </w:tcBorders>
                            <w:shd w:val="clear" w:color="auto" w:fill="8DB3E2" w:themeFill="text2" w:themeFillTint="66"/>
                          </w:tcPr>
                          <w:p w14:paraId="36A91957" w14:textId="77777777" w:rsidR="0063450B" w:rsidRPr="005253FC" w:rsidRDefault="0063450B" w:rsidP="00D623C7">
                            <w:pPr>
                              <w:pStyle w:val="TableParagraph"/>
                              <w:rPr>
                                <w:rFonts w:ascii="Times New Roman"/>
                                <w:sz w:val="18"/>
                                <w:szCs w:val="18"/>
                              </w:rPr>
                            </w:pPr>
                          </w:p>
                        </w:tc>
                        <w:tc>
                          <w:tcPr>
                            <w:tcW w:w="360" w:type="dxa"/>
                            <w:tcBorders>
                              <w:top w:val="single" w:sz="8" w:space="0" w:color="000000"/>
                              <w:left w:val="dashSmallGap" w:sz="2" w:space="0" w:color="000000"/>
                              <w:bottom w:val="dashSmallGap" w:sz="4" w:space="0" w:color="000000"/>
                              <w:right w:val="single" w:sz="8" w:space="0" w:color="000000"/>
                            </w:tcBorders>
                            <w:shd w:val="clear" w:color="auto" w:fill="auto"/>
                          </w:tcPr>
                          <w:p w14:paraId="103DF7A0" w14:textId="77777777" w:rsidR="0063450B" w:rsidRPr="005253FC" w:rsidRDefault="0063450B" w:rsidP="00D623C7">
                            <w:pPr>
                              <w:pStyle w:val="TableParagraph"/>
                              <w:rPr>
                                <w:rFonts w:ascii="Times New Roman"/>
                                <w:sz w:val="18"/>
                                <w:szCs w:val="18"/>
                              </w:rPr>
                            </w:pPr>
                          </w:p>
                        </w:tc>
                        <w:tc>
                          <w:tcPr>
                            <w:tcW w:w="360" w:type="dxa"/>
                            <w:tcBorders>
                              <w:top w:val="single" w:sz="8" w:space="0" w:color="000000"/>
                              <w:left w:val="single" w:sz="8" w:space="0" w:color="000000"/>
                              <w:bottom w:val="dashSmallGap" w:sz="4" w:space="0" w:color="000000"/>
                              <w:right w:val="dashSmallGap" w:sz="2" w:space="0" w:color="000000"/>
                            </w:tcBorders>
                            <w:shd w:val="clear" w:color="auto" w:fill="auto"/>
                          </w:tcPr>
                          <w:p w14:paraId="34516082" w14:textId="77777777" w:rsidR="0063450B" w:rsidRPr="005253FC" w:rsidRDefault="0063450B" w:rsidP="00D623C7">
                            <w:pPr>
                              <w:pStyle w:val="TableParagraph"/>
                              <w:rPr>
                                <w:rFonts w:ascii="Times New Roman"/>
                                <w:sz w:val="18"/>
                                <w:szCs w:val="18"/>
                              </w:rPr>
                            </w:pPr>
                          </w:p>
                        </w:tc>
                        <w:tc>
                          <w:tcPr>
                            <w:tcW w:w="360" w:type="dxa"/>
                            <w:tcBorders>
                              <w:top w:val="single" w:sz="8" w:space="0" w:color="000000"/>
                              <w:left w:val="dashSmallGap" w:sz="2" w:space="0" w:color="000000"/>
                              <w:bottom w:val="dashSmallGap" w:sz="4" w:space="0" w:color="000000"/>
                              <w:right w:val="dashSmallGap" w:sz="2" w:space="0" w:color="000000"/>
                            </w:tcBorders>
                          </w:tcPr>
                          <w:p w14:paraId="30F03B96" w14:textId="77777777" w:rsidR="0063450B" w:rsidRPr="005253FC" w:rsidRDefault="0063450B" w:rsidP="00D623C7">
                            <w:pPr>
                              <w:pStyle w:val="TableParagraph"/>
                              <w:rPr>
                                <w:rFonts w:ascii="Times New Roman"/>
                                <w:sz w:val="18"/>
                                <w:szCs w:val="18"/>
                              </w:rPr>
                            </w:pPr>
                          </w:p>
                        </w:tc>
                        <w:tc>
                          <w:tcPr>
                            <w:tcW w:w="407" w:type="dxa"/>
                            <w:tcBorders>
                              <w:top w:val="single" w:sz="8" w:space="0" w:color="000000"/>
                              <w:left w:val="dashSmallGap" w:sz="2" w:space="0" w:color="000000"/>
                              <w:bottom w:val="dashSmallGap" w:sz="4" w:space="0" w:color="000000"/>
                              <w:right w:val="nil"/>
                            </w:tcBorders>
                          </w:tcPr>
                          <w:p w14:paraId="0B2AB39A" w14:textId="77777777" w:rsidR="0063450B" w:rsidRPr="005253FC" w:rsidRDefault="0063450B" w:rsidP="00D623C7">
                            <w:pPr>
                              <w:pStyle w:val="TableParagraph"/>
                              <w:rPr>
                                <w:rFonts w:ascii="Times New Roman"/>
                                <w:sz w:val="18"/>
                                <w:szCs w:val="18"/>
                              </w:rPr>
                            </w:pPr>
                          </w:p>
                        </w:tc>
                      </w:tr>
                      <w:tr w:rsidR="0063450B" w:rsidRPr="005253FC" w14:paraId="38B95A56" w14:textId="77777777" w:rsidTr="00E333E1">
                        <w:trPr>
                          <w:trHeight w:val="240"/>
                        </w:trPr>
                        <w:tc>
                          <w:tcPr>
                            <w:tcW w:w="3150" w:type="dxa"/>
                            <w:tcBorders>
                              <w:top w:val="dashSmallGap" w:sz="4" w:space="0" w:color="000000"/>
                              <w:left w:val="nil"/>
                              <w:bottom w:val="single" w:sz="8" w:space="0" w:color="000000"/>
                              <w:right w:val="dashSmallGap" w:sz="2" w:space="0" w:color="000000"/>
                            </w:tcBorders>
                            <w:hideMark/>
                          </w:tcPr>
                          <w:p w14:paraId="1C45CE93" w14:textId="77777777" w:rsidR="0063450B" w:rsidRPr="005253FC" w:rsidRDefault="0063450B" w:rsidP="00D623C7">
                            <w:pPr>
                              <w:pStyle w:val="TableParagraph"/>
                              <w:rPr>
                                <w:sz w:val="18"/>
                                <w:szCs w:val="18"/>
                              </w:rPr>
                            </w:pPr>
                            <w:r>
                              <w:rPr>
                                <w:spacing w:val="-5"/>
                                <w:sz w:val="18"/>
                                <w:szCs w:val="18"/>
                              </w:rPr>
                              <w:t>5 S</w:t>
                            </w:r>
                            <w:r w:rsidRPr="00385C38">
                              <w:rPr>
                                <w:spacing w:val="-5"/>
                                <w:sz w:val="18"/>
                                <w:szCs w:val="18"/>
                              </w:rPr>
                              <w:t xml:space="preserve">ynaptic </w:t>
                            </w:r>
                            <w:r>
                              <w:rPr>
                                <w:spacing w:val="-5"/>
                                <w:sz w:val="18"/>
                                <w:szCs w:val="18"/>
                              </w:rPr>
                              <w:t xml:space="preserve">functions in </w:t>
                            </w:r>
                            <w:proofErr w:type="spellStart"/>
                            <w:r>
                              <w:rPr>
                                <w:spacing w:val="-5"/>
                                <w:sz w:val="18"/>
                                <w:szCs w:val="18"/>
                              </w:rPr>
                              <w:t>assembloid</w:t>
                            </w:r>
                            <w:proofErr w:type="spellEnd"/>
                          </w:p>
                        </w:tc>
                        <w:tc>
                          <w:tcPr>
                            <w:tcW w:w="360" w:type="dxa"/>
                            <w:tcBorders>
                              <w:top w:val="dashSmallGap" w:sz="4" w:space="0" w:color="000000"/>
                              <w:left w:val="dashSmallGap" w:sz="2" w:space="0" w:color="000000"/>
                              <w:bottom w:val="single" w:sz="8" w:space="0" w:color="000000"/>
                              <w:right w:val="dashSmallGap" w:sz="2" w:space="0" w:color="000000"/>
                            </w:tcBorders>
                            <w:shd w:val="clear" w:color="auto" w:fill="8DB3E2" w:themeFill="text2" w:themeFillTint="66"/>
                          </w:tcPr>
                          <w:p w14:paraId="3D12A9AE"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dashSmallGap" w:sz="2" w:space="0" w:color="000000"/>
                              <w:bottom w:val="single" w:sz="8" w:space="0" w:color="000000"/>
                              <w:right w:val="single" w:sz="8" w:space="0" w:color="000000"/>
                            </w:tcBorders>
                            <w:shd w:val="clear" w:color="auto" w:fill="8DB3E2" w:themeFill="text2" w:themeFillTint="66"/>
                          </w:tcPr>
                          <w:p w14:paraId="10045CFE"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single" w:sz="8" w:space="0" w:color="000000"/>
                              <w:bottom w:val="single" w:sz="8" w:space="0" w:color="000000"/>
                              <w:right w:val="dashSmallGap" w:sz="2" w:space="0" w:color="000000"/>
                            </w:tcBorders>
                            <w:shd w:val="clear" w:color="auto" w:fill="auto"/>
                          </w:tcPr>
                          <w:p w14:paraId="12703B84"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dashSmallGap" w:sz="2" w:space="0" w:color="000000"/>
                              <w:bottom w:val="single" w:sz="8" w:space="0" w:color="000000"/>
                              <w:right w:val="dashSmallGap" w:sz="2" w:space="0" w:color="000000"/>
                            </w:tcBorders>
                            <w:shd w:val="clear" w:color="auto" w:fill="FFFFFF" w:themeFill="background1"/>
                          </w:tcPr>
                          <w:p w14:paraId="76A7F61D" w14:textId="77777777" w:rsidR="0063450B" w:rsidRPr="005253FC" w:rsidRDefault="0063450B" w:rsidP="00D623C7">
                            <w:pPr>
                              <w:pStyle w:val="TableParagraph"/>
                              <w:rPr>
                                <w:rFonts w:ascii="Times New Roman"/>
                                <w:sz w:val="18"/>
                                <w:szCs w:val="18"/>
                              </w:rPr>
                            </w:pPr>
                          </w:p>
                        </w:tc>
                        <w:tc>
                          <w:tcPr>
                            <w:tcW w:w="407" w:type="dxa"/>
                            <w:tcBorders>
                              <w:top w:val="dashSmallGap" w:sz="4" w:space="0" w:color="000000"/>
                              <w:left w:val="dashSmallGap" w:sz="2" w:space="0" w:color="000000"/>
                              <w:bottom w:val="single" w:sz="8" w:space="0" w:color="000000"/>
                              <w:right w:val="nil"/>
                            </w:tcBorders>
                            <w:shd w:val="clear" w:color="auto" w:fill="FFFFFF" w:themeFill="background1"/>
                          </w:tcPr>
                          <w:p w14:paraId="2499BB76" w14:textId="77777777" w:rsidR="0063450B" w:rsidRPr="005253FC" w:rsidRDefault="0063450B" w:rsidP="00D623C7">
                            <w:pPr>
                              <w:pStyle w:val="TableParagraph"/>
                              <w:rPr>
                                <w:rFonts w:ascii="Times New Roman"/>
                                <w:sz w:val="18"/>
                                <w:szCs w:val="18"/>
                              </w:rPr>
                            </w:pPr>
                          </w:p>
                        </w:tc>
                      </w:tr>
                      <w:tr w:rsidR="0063450B" w:rsidRPr="005253FC" w14:paraId="12DD7A4A" w14:textId="77777777" w:rsidTr="00E333E1">
                        <w:trPr>
                          <w:trHeight w:val="240"/>
                        </w:trPr>
                        <w:tc>
                          <w:tcPr>
                            <w:tcW w:w="3150" w:type="dxa"/>
                            <w:tcBorders>
                              <w:top w:val="dashSmallGap" w:sz="4" w:space="0" w:color="000000"/>
                              <w:left w:val="nil"/>
                              <w:bottom w:val="single" w:sz="8" w:space="0" w:color="000000"/>
                              <w:right w:val="dashSmallGap" w:sz="2" w:space="0" w:color="000000"/>
                            </w:tcBorders>
                          </w:tcPr>
                          <w:p w14:paraId="39CB5F1F" w14:textId="77777777" w:rsidR="0063450B" w:rsidRPr="005253FC" w:rsidRDefault="0063450B" w:rsidP="00D623C7">
                            <w:pPr>
                              <w:pStyle w:val="TableParagraph"/>
                              <w:rPr>
                                <w:spacing w:val="-5"/>
                                <w:sz w:val="18"/>
                                <w:szCs w:val="18"/>
                              </w:rPr>
                            </w:pPr>
                            <w:r>
                              <w:rPr>
                                <w:spacing w:val="-5"/>
                                <w:sz w:val="18"/>
                                <w:szCs w:val="18"/>
                              </w:rPr>
                              <w:t>6 N</w:t>
                            </w:r>
                            <w:r w:rsidRPr="00385C38">
                              <w:rPr>
                                <w:spacing w:val="-5"/>
                                <w:sz w:val="18"/>
                                <w:szCs w:val="18"/>
                              </w:rPr>
                              <w:t>eurotransmitter release</w:t>
                            </w:r>
                          </w:p>
                        </w:tc>
                        <w:tc>
                          <w:tcPr>
                            <w:tcW w:w="360" w:type="dxa"/>
                            <w:tcBorders>
                              <w:top w:val="dashSmallGap" w:sz="4" w:space="0" w:color="000000"/>
                              <w:left w:val="dashSmallGap" w:sz="2" w:space="0" w:color="000000"/>
                              <w:bottom w:val="single" w:sz="8" w:space="0" w:color="000000"/>
                              <w:right w:val="dashSmallGap" w:sz="2" w:space="0" w:color="000000"/>
                            </w:tcBorders>
                          </w:tcPr>
                          <w:p w14:paraId="4A0D05D9"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dashSmallGap" w:sz="2" w:space="0" w:color="000000"/>
                              <w:bottom w:val="single" w:sz="8" w:space="0" w:color="000000"/>
                              <w:right w:val="single" w:sz="8" w:space="0" w:color="000000"/>
                            </w:tcBorders>
                            <w:shd w:val="clear" w:color="auto" w:fill="8DB3E2" w:themeFill="text2" w:themeFillTint="66"/>
                          </w:tcPr>
                          <w:p w14:paraId="70A62AA6"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single" w:sz="8" w:space="0" w:color="000000"/>
                              <w:bottom w:val="single" w:sz="8" w:space="0" w:color="000000"/>
                              <w:right w:val="dashSmallGap" w:sz="2" w:space="0" w:color="000000"/>
                            </w:tcBorders>
                            <w:shd w:val="clear" w:color="auto" w:fill="auto"/>
                          </w:tcPr>
                          <w:p w14:paraId="31BF13D2" w14:textId="77777777" w:rsidR="0063450B" w:rsidRPr="005253FC" w:rsidRDefault="0063450B" w:rsidP="00D623C7">
                            <w:pPr>
                              <w:pStyle w:val="TableParagraph"/>
                              <w:rPr>
                                <w:sz w:val="18"/>
                                <w:szCs w:val="18"/>
                              </w:rPr>
                            </w:pPr>
                          </w:p>
                        </w:tc>
                        <w:tc>
                          <w:tcPr>
                            <w:tcW w:w="360" w:type="dxa"/>
                            <w:tcBorders>
                              <w:top w:val="dashSmallGap" w:sz="4" w:space="0" w:color="000000"/>
                              <w:left w:val="dashSmallGap" w:sz="2" w:space="0" w:color="000000"/>
                              <w:bottom w:val="single" w:sz="8" w:space="0" w:color="000000"/>
                              <w:right w:val="dashSmallGap" w:sz="2" w:space="0" w:color="000000"/>
                            </w:tcBorders>
                            <w:shd w:val="clear" w:color="auto" w:fill="FFFFFF" w:themeFill="background1"/>
                          </w:tcPr>
                          <w:p w14:paraId="0A684053" w14:textId="77777777" w:rsidR="0063450B" w:rsidRPr="005253FC" w:rsidRDefault="0063450B" w:rsidP="00D623C7">
                            <w:pPr>
                              <w:pStyle w:val="TableParagraph"/>
                              <w:rPr>
                                <w:sz w:val="18"/>
                                <w:szCs w:val="18"/>
                              </w:rPr>
                            </w:pPr>
                          </w:p>
                        </w:tc>
                        <w:tc>
                          <w:tcPr>
                            <w:tcW w:w="407" w:type="dxa"/>
                            <w:tcBorders>
                              <w:top w:val="dashSmallGap" w:sz="4" w:space="0" w:color="000000"/>
                              <w:left w:val="dashSmallGap" w:sz="2" w:space="0" w:color="000000"/>
                              <w:bottom w:val="single" w:sz="8" w:space="0" w:color="000000"/>
                              <w:right w:val="nil"/>
                            </w:tcBorders>
                            <w:shd w:val="clear" w:color="auto" w:fill="FFFFFF" w:themeFill="background1"/>
                          </w:tcPr>
                          <w:p w14:paraId="5C786C3E" w14:textId="77777777" w:rsidR="0063450B" w:rsidRPr="005253FC" w:rsidRDefault="0063450B" w:rsidP="00D623C7">
                            <w:pPr>
                              <w:pStyle w:val="TableParagraph"/>
                              <w:rPr>
                                <w:sz w:val="18"/>
                                <w:szCs w:val="18"/>
                              </w:rPr>
                            </w:pPr>
                          </w:p>
                        </w:tc>
                      </w:tr>
                      <w:tr w:rsidR="0063450B" w:rsidRPr="005253FC" w14:paraId="3D858DD1" w14:textId="77777777" w:rsidTr="00E333E1">
                        <w:trPr>
                          <w:trHeight w:val="240"/>
                        </w:trPr>
                        <w:tc>
                          <w:tcPr>
                            <w:tcW w:w="3150" w:type="dxa"/>
                            <w:tcBorders>
                              <w:top w:val="dashSmallGap" w:sz="4" w:space="0" w:color="000000"/>
                              <w:left w:val="nil"/>
                              <w:bottom w:val="single" w:sz="8" w:space="0" w:color="000000"/>
                              <w:right w:val="dashSmallGap" w:sz="2" w:space="0" w:color="000000"/>
                            </w:tcBorders>
                          </w:tcPr>
                          <w:p w14:paraId="55A934B6" w14:textId="77777777" w:rsidR="0063450B" w:rsidRPr="005253FC" w:rsidRDefault="0063450B" w:rsidP="00D623C7">
                            <w:pPr>
                              <w:pStyle w:val="TableParagraph"/>
                              <w:rPr>
                                <w:spacing w:val="-5"/>
                                <w:sz w:val="18"/>
                                <w:szCs w:val="18"/>
                              </w:rPr>
                            </w:pPr>
                            <w:r>
                              <w:rPr>
                                <w:spacing w:val="-5"/>
                                <w:sz w:val="18"/>
                                <w:szCs w:val="18"/>
                              </w:rPr>
                              <w:t xml:space="preserve">7 Mechanism by </w:t>
                            </w:r>
                            <w:proofErr w:type="spellStart"/>
                            <w:r w:rsidRPr="00385C38">
                              <w:rPr>
                                <w:spacing w:val="-5"/>
                                <w:sz w:val="18"/>
                                <w:szCs w:val="18"/>
                              </w:rPr>
                              <w:t>scRNA</w:t>
                            </w:r>
                            <w:proofErr w:type="spellEnd"/>
                            <w:r>
                              <w:rPr>
                                <w:spacing w:val="-5"/>
                                <w:sz w:val="18"/>
                                <w:szCs w:val="18"/>
                              </w:rPr>
                              <w:t>-</w:t>
                            </w:r>
                            <w:r w:rsidRPr="00385C38">
                              <w:rPr>
                                <w:spacing w:val="-5"/>
                                <w:sz w:val="18"/>
                                <w:szCs w:val="18"/>
                              </w:rPr>
                              <w:t>seq</w:t>
                            </w:r>
                          </w:p>
                        </w:tc>
                        <w:tc>
                          <w:tcPr>
                            <w:tcW w:w="360" w:type="dxa"/>
                            <w:tcBorders>
                              <w:top w:val="dashSmallGap" w:sz="4" w:space="0" w:color="000000"/>
                              <w:left w:val="dashSmallGap" w:sz="2" w:space="0" w:color="000000"/>
                              <w:bottom w:val="single" w:sz="8" w:space="0" w:color="000000"/>
                              <w:right w:val="dashSmallGap" w:sz="2" w:space="0" w:color="000000"/>
                            </w:tcBorders>
                          </w:tcPr>
                          <w:p w14:paraId="5757FD10"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dashSmallGap" w:sz="2" w:space="0" w:color="000000"/>
                              <w:bottom w:val="single" w:sz="8" w:space="0" w:color="000000"/>
                              <w:right w:val="single" w:sz="8" w:space="0" w:color="000000"/>
                            </w:tcBorders>
                            <w:shd w:val="clear" w:color="auto" w:fill="8DB3E2" w:themeFill="text2" w:themeFillTint="66"/>
                          </w:tcPr>
                          <w:p w14:paraId="65942B92"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single" w:sz="8" w:space="0" w:color="000000"/>
                              <w:bottom w:val="single" w:sz="8" w:space="0" w:color="000000"/>
                              <w:right w:val="dashSmallGap" w:sz="2" w:space="0" w:color="000000"/>
                            </w:tcBorders>
                            <w:shd w:val="clear" w:color="auto" w:fill="8DB3E2" w:themeFill="text2" w:themeFillTint="66"/>
                          </w:tcPr>
                          <w:p w14:paraId="00587B4D" w14:textId="77777777" w:rsidR="0063450B" w:rsidRPr="005253FC" w:rsidRDefault="0063450B" w:rsidP="00D623C7">
                            <w:pPr>
                              <w:pStyle w:val="TableParagraph"/>
                              <w:rPr>
                                <w:sz w:val="18"/>
                                <w:szCs w:val="18"/>
                              </w:rPr>
                            </w:pPr>
                          </w:p>
                        </w:tc>
                        <w:tc>
                          <w:tcPr>
                            <w:tcW w:w="360" w:type="dxa"/>
                            <w:tcBorders>
                              <w:top w:val="dashSmallGap" w:sz="4" w:space="0" w:color="000000"/>
                              <w:left w:val="dashSmallGap" w:sz="2" w:space="0" w:color="000000"/>
                              <w:bottom w:val="single" w:sz="8" w:space="0" w:color="000000"/>
                              <w:right w:val="dashSmallGap" w:sz="2" w:space="0" w:color="000000"/>
                            </w:tcBorders>
                            <w:shd w:val="clear" w:color="auto" w:fill="8DB3E2" w:themeFill="text2" w:themeFillTint="66"/>
                          </w:tcPr>
                          <w:p w14:paraId="5D7EE4BB" w14:textId="77777777" w:rsidR="0063450B" w:rsidRPr="005253FC" w:rsidRDefault="0063450B" w:rsidP="00D623C7">
                            <w:pPr>
                              <w:pStyle w:val="TableParagraph"/>
                              <w:rPr>
                                <w:sz w:val="18"/>
                                <w:szCs w:val="18"/>
                              </w:rPr>
                            </w:pPr>
                          </w:p>
                        </w:tc>
                        <w:tc>
                          <w:tcPr>
                            <w:tcW w:w="407" w:type="dxa"/>
                            <w:tcBorders>
                              <w:top w:val="dashSmallGap" w:sz="4" w:space="0" w:color="000000"/>
                              <w:left w:val="dashSmallGap" w:sz="2" w:space="0" w:color="000000"/>
                              <w:bottom w:val="single" w:sz="8" w:space="0" w:color="000000"/>
                              <w:right w:val="nil"/>
                            </w:tcBorders>
                            <w:shd w:val="clear" w:color="auto" w:fill="auto"/>
                          </w:tcPr>
                          <w:p w14:paraId="6819B6C5" w14:textId="77777777" w:rsidR="0063450B" w:rsidRPr="005253FC" w:rsidRDefault="0063450B" w:rsidP="00D623C7">
                            <w:pPr>
                              <w:pStyle w:val="TableParagraph"/>
                              <w:rPr>
                                <w:sz w:val="18"/>
                                <w:szCs w:val="18"/>
                              </w:rPr>
                            </w:pPr>
                          </w:p>
                        </w:tc>
                      </w:tr>
                      <w:tr w:rsidR="0063450B" w:rsidRPr="005253FC" w14:paraId="29FF7D19" w14:textId="77777777" w:rsidTr="00E333E1">
                        <w:trPr>
                          <w:trHeight w:val="240"/>
                        </w:trPr>
                        <w:tc>
                          <w:tcPr>
                            <w:tcW w:w="3150" w:type="dxa"/>
                            <w:tcBorders>
                              <w:top w:val="single" w:sz="8" w:space="0" w:color="000000"/>
                              <w:left w:val="nil"/>
                              <w:bottom w:val="dashSmallGap" w:sz="4" w:space="0" w:color="000000"/>
                              <w:right w:val="dashSmallGap" w:sz="2" w:space="0" w:color="000000"/>
                            </w:tcBorders>
                            <w:hideMark/>
                          </w:tcPr>
                          <w:p w14:paraId="479E5421" w14:textId="1BCEDDFA" w:rsidR="0063450B" w:rsidRPr="005253FC" w:rsidRDefault="0063450B" w:rsidP="00D623C7">
                            <w:pPr>
                              <w:pStyle w:val="TableParagraph"/>
                              <w:rPr>
                                <w:sz w:val="18"/>
                                <w:szCs w:val="18"/>
                              </w:rPr>
                            </w:pPr>
                            <w:r>
                              <w:rPr>
                                <w:spacing w:val="-5"/>
                                <w:sz w:val="18"/>
                                <w:szCs w:val="18"/>
                              </w:rPr>
                              <w:t>8</w:t>
                            </w:r>
                            <w:r>
                              <w:t xml:space="preserve"> </w:t>
                            </w:r>
                            <w:r w:rsidR="000A02A7">
                              <w:rPr>
                                <w:sz w:val="18"/>
                                <w:szCs w:val="18"/>
                              </w:rPr>
                              <w:t>C</w:t>
                            </w:r>
                            <w:r w:rsidR="000A02A7" w:rsidRPr="00385C38">
                              <w:rPr>
                                <w:spacing w:val="-5"/>
                                <w:sz w:val="18"/>
                                <w:szCs w:val="18"/>
                              </w:rPr>
                              <w:t>ircuit in chimeric brain</w:t>
                            </w:r>
                            <w:r w:rsidR="000A02A7">
                              <w:rPr>
                                <w:sz w:val="18"/>
                                <w:szCs w:val="18"/>
                              </w:rPr>
                              <w:t xml:space="preserve"> </w:t>
                            </w:r>
                          </w:p>
                        </w:tc>
                        <w:tc>
                          <w:tcPr>
                            <w:tcW w:w="360" w:type="dxa"/>
                            <w:tcBorders>
                              <w:top w:val="single" w:sz="8" w:space="0" w:color="000000"/>
                              <w:left w:val="dashSmallGap" w:sz="2" w:space="0" w:color="000000"/>
                              <w:bottom w:val="dashSmallGap" w:sz="4" w:space="0" w:color="000000"/>
                              <w:right w:val="dashSmallGap" w:sz="2" w:space="0" w:color="000000"/>
                            </w:tcBorders>
                          </w:tcPr>
                          <w:p w14:paraId="200E6196" w14:textId="77777777" w:rsidR="0063450B" w:rsidRPr="005253FC" w:rsidRDefault="0063450B" w:rsidP="00D623C7">
                            <w:pPr>
                              <w:pStyle w:val="TableParagraph"/>
                              <w:rPr>
                                <w:rFonts w:ascii="Times New Roman"/>
                                <w:sz w:val="18"/>
                                <w:szCs w:val="18"/>
                              </w:rPr>
                            </w:pPr>
                          </w:p>
                        </w:tc>
                        <w:tc>
                          <w:tcPr>
                            <w:tcW w:w="360" w:type="dxa"/>
                            <w:tcBorders>
                              <w:top w:val="single" w:sz="8" w:space="0" w:color="000000"/>
                              <w:left w:val="dashSmallGap" w:sz="2" w:space="0" w:color="000000"/>
                              <w:bottom w:val="dashSmallGap" w:sz="4" w:space="0" w:color="000000"/>
                              <w:right w:val="single" w:sz="8" w:space="0" w:color="000000"/>
                            </w:tcBorders>
                            <w:shd w:val="clear" w:color="auto" w:fill="auto"/>
                          </w:tcPr>
                          <w:p w14:paraId="62C28B09" w14:textId="77777777" w:rsidR="0063450B" w:rsidRPr="005253FC" w:rsidRDefault="0063450B" w:rsidP="00D623C7">
                            <w:pPr>
                              <w:pStyle w:val="TableParagraph"/>
                              <w:rPr>
                                <w:rFonts w:ascii="Times New Roman"/>
                                <w:sz w:val="18"/>
                                <w:szCs w:val="18"/>
                              </w:rPr>
                            </w:pPr>
                          </w:p>
                        </w:tc>
                        <w:tc>
                          <w:tcPr>
                            <w:tcW w:w="360" w:type="dxa"/>
                            <w:tcBorders>
                              <w:top w:val="single" w:sz="8" w:space="0" w:color="000000"/>
                              <w:left w:val="single" w:sz="8" w:space="0" w:color="000000"/>
                              <w:bottom w:val="dashSmallGap" w:sz="4" w:space="0" w:color="000000"/>
                              <w:right w:val="dashSmallGap" w:sz="2" w:space="0" w:color="000000"/>
                            </w:tcBorders>
                            <w:shd w:val="clear" w:color="auto" w:fill="C2D69B" w:themeFill="accent3" w:themeFillTint="99"/>
                          </w:tcPr>
                          <w:p w14:paraId="5C5CC66A" w14:textId="77777777" w:rsidR="0063450B" w:rsidRPr="005253FC" w:rsidRDefault="0063450B" w:rsidP="00D623C7">
                            <w:pPr>
                              <w:pStyle w:val="TableParagraph"/>
                              <w:rPr>
                                <w:rFonts w:ascii="Times New Roman"/>
                                <w:sz w:val="18"/>
                                <w:szCs w:val="18"/>
                              </w:rPr>
                            </w:pPr>
                          </w:p>
                        </w:tc>
                        <w:tc>
                          <w:tcPr>
                            <w:tcW w:w="360" w:type="dxa"/>
                            <w:tcBorders>
                              <w:top w:val="single" w:sz="8" w:space="0" w:color="000000"/>
                              <w:left w:val="dashSmallGap" w:sz="2" w:space="0" w:color="000000"/>
                              <w:bottom w:val="dashSmallGap" w:sz="4" w:space="0" w:color="000000"/>
                              <w:right w:val="dashSmallGap" w:sz="2" w:space="0" w:color="000000"/>
                            </w:tcBorders>
                          </w:tcPr>
                          <w:p w14:paraId="6E34AACB" w14:textId="77777777" w:rsidR="0063450B" w:rsidRPr="005253FC" w:rsidRDefault="0063450B" w:rsidP="00D623C7">
                            <w:pPr>
                              <w:pStyle w:val="TableParagraph"/>
                              <w:rPr>
                                <w:rFonts w:ascii="Times New Roman"/>
                                <w:sz w:val="18"/>
                                <w:szCs w:val="18"/>
                              </w:rPr>
                            </w:pPr>
                          </w:p>
                        </w:tc>
                        <w:tc>
                          <w:tcPr>
                            <w:tcW w:w="407" w:type="dxa"/>
                            <w:tcBorders>
                              <w:top w:val="single" w:sz="8" w:space="0" w:color="000000"/>
                              <w:left w:val="dashSmallGap" w:sz="2" w:space="0" w:color="000000"/>
                              <w:bottom w:val="dashSmallGap" w:sz="4" w:space="0" w:color="000000"/>
                              <w:right w:val="nil"/>
                            </w:tcBorders>
                          </w:tcPr>
                          <w:p w14:paraId="7589293A" w14:textId="77777777" w:rsidR="0063450B" w:rsidRPr="005253FC" w:rsidRDefault="0063450B" w:rsidP="00D623C7">
                            <w:pPr>
                              <w:pStyle w:val="TableParagraph"/>
                              <w:rPr>
                                <w:rFonts w:ascii="Times New Roman"/>
                                <w:sz w:val="18"/>
                                <w:szCs w:val="18"/>
                              </w:rPr>
                            </w:pPr>
                          </w:p>
                        </w:tc>
                      </w:tr>
                      <w:tr w:rsidR="0063450B" w:rsidRPr="005253FC" w14:paraId="7AC8E523" w14:textId="77777777" w:rsidTr="00E333E1">
                        <w:trPr>
                          <w:trHeight w:val="240"/>
                        </w:trPr>
                        <w:tc>
                          <w:tcPr>
                            <w:tcW w:w="3150" w:type="dxa"/>
                            <w:tcBorders>
                              <w:top w:val="single" w:sz="8" w:space="0" w:color="000000"/>
                              <w:left w:val="nil"/>
                              <w:bottom w:val="dashSmallGap" w:sz="4" w:space="0" w:color="000000"/>
                              <w:right w:val="dashSmallGap" w:sz="2" w:space="0" w:color="000000"/>
                            </w:tcBorders>
                          </w:tcPr>
                          <w:p w14:paraId="496EF8A1" w14:textId="7194E695" w:rsidR="0063450B" w:rsidRPr="005253FC" w:rsidRDefault="0063450B" w:rsidP="00D623C7">
                            <w:pPr>
                              <w:pStyle w:val="TableParagraph"/>
                              <w:rPr>
                                <w:spacing w:val="-5"/>
                                <w:sz w:val="18"/>
                                <w:szCs w:val="18"/>
                              </w:rPr>
                            </w:pPr>
                            <w:r>
                              <w:rPr>
                                <w:spacing w:val="-5"/>
                                <w:sz w:val="18"/>
                                <w:szCs w:val="18"/>
                              </w:rPr>
                              <w:t>9</w:t>
                            </w:r>
                            <w:r>
                              <w:t xml:space="preserve"> </w:t>
                            </w:r>
                            <w:r w:rsidR="000A02A7">
                              <w:rPr>
                                <w:sz w:val="18"/>
                                <w:szCs w:val="18"/>
                              </w:rPr>
                              <w:t>Autism-like behavior</w:t>
                            </w:r>
                          </w:p>
                        </w:tc>
                        <w:tc>
                          <w:tcPr>
                            <w:tcW w:w="360" w:type="dxa"/>
                            <w:tcBorders>
                              <w:top w:val="single" w:sz="8" w:space="0" w:color="000000"/>
                              <w:left w:val="dashSmallGap" w:sz="2" w:space="0" w:color="000000"/>
                              <w:bottom w:val="dashSmallGap" w:sz="4" w:space="0" w:color="000000"/>
                              <w:right w:val="dashSmallGap" w:sz="2" w:space="0" w:color="000000"/>
                            </w:tcBorders>
                          </w:tcPr>
                          <w:p w14:paraId="41451C71" w14:textId="77777777" w:rsidR="0063450B" w:rsidRPr="005253FC" w:rsidRDefault="0063450B" w:rsidP="00D623C7">
                            <w:pPr>
                              <w:pStyle w:val="TableParagraph"/>
                              <w:rPr>
                                <w:rFonts w:ascii="Times New Roman"/>
                                <w:sz w:val="18"/>
                                <w:szCs w:val="18"/>
                              </w:rPr>
                            </w:pPr>
                          </w:p>
                        </w:tc>
                        <w:tc>
                          <w:tcPr>
                            <w:tcW w:w="360" w:type="dxa"/>
                            <w:tcBorders>
                              <w:top w:val="single" w:sz="8" w:space="0" w:color="000000"/>
                              <w:left w:val="dashSmallGap" w:sz="2" w:space="0" w:color="000000"/>
                              <w:bottom w:val="dashSmallGap" w:sz="4" w:space="0" w:color="000000"/>
                              <w:right w:val="single" w:sz="8" w:space="0" w:color="000000"/>
                            </w:tcBorders>
                            <w:shd w:val="clear" w:color="auto" w:fill="C2D69B" w:themeFill="accent3" w:themeFillTint="99"/>
                          </w:tcPr>
                          <w:p w14:paraId="136100BB" w14:textId="77777777" w:rsidR="0063450B" w:rsidRPr="005253FC" w:rsidRDefault="0063450B" w:rsidP="00D623C7">
                            <w:pPr>
                              <w:pStyle w:val="TableParagraph"/>
                              <w:rPr>
                                <w:sz w:val="18"/>
                                <w:szCs w:val="18"/>
                              </w:rPr>
                            </w:pPr>
                          </w:p>
                        </w:tc>
                        <w:tc>
                          <w:tcPr>
                            <w:tcW w:w="360" w:type="dxa"/>
                            <w:tcBorders>
                              <w:top w:val="single" w:sz="8" w:space="0" w:color="000000"/>
                              <w:left w:val="single" w:sz="8" w:space="0" w:color="000000"/>
                              <w:bottom w:val="dashSmallGap" w:sz="4" w:space="0" w:color="000000"/>
                              <w:right w:val="dashSmallGap" w:sz="2" w:space="0" w:color="000000"/>
                            </w:tcBorders>
                            <w:shd w:val="clear" w:color="auto" w:fill="C2D69B" w:themeFill="accent3" w:themeFillTint="99"/>
                          </w:tcPr>
                          <w:p w14:paraId="0B65CC12" w14:textId="77777777" w:rsidR="0063450B" w:rsidRPr="005253FC" w:rsidRDefault="0063450B" w:rsidP="00D623C7">
                            <w:pPr>
                              <w:pStyle w:val="TableParagraph"/>
                              <w:rPr>
                                <w:sz w:val="18"/>
                                <w:szCs w:val="18"/>
                              </w:rPr>
                            </w:pPr>
                          </w:p>
                        </w:tc>
                        <w:tc>
                          <w:tcPr>
                            <w:tcW w:w="360" w:type="dxa"/>
                            <w:tcBorders>
                              <w:top w:val="single" w:sz="8" w:space="0" w:color="000000"/>
                              <w:left w:val="dashSmallGap" w:sz="2" w:space="0" w:color="000000"/>
                              <w:bottom w:val="dashSmallGap" w:sz="4" w:space="0" w:color="000000"/>
                              <w:right w:val="dashSmallGap" w:sz="2" w:space="0" w:color="000000"/>
                            </w:tcBorders>
                            <w:shd w:val="clear" w:color="auto" w:fill="C2D69B" w:themeFill="accent3" w:themeFillTint="99"/>
                          </w:tcPr>
                          <w:p w14:paraId="5B52829D" w14:textId="77777777" w:rsidR="0063450B" w:rsidRPr="005253FC" w:rsidRDefault="0063450B" w:rsidP="00D623C7">
                            <w:pPr>
                              <w:pStyle w:val="TableParagraph"/>
                              <w:rPr>
                                <w:rFonts w:ascii="Times New Roman"/>
                                <w:sz w:val="18"/>
                                <w:szCs w:val="18"/>
                              </w:rPr>
                            </w:pPr>
                          </w:p>
                        </w:tc>
                        <w:tc>
                          <w:tcPr>
                            <w:tcW w:w="407" w:type="dxa"/>
                            <w:tcBorders>
                              <w:top w:val="single" w:sz="8" w:space="0" w:color="000000"/>
                              <w:left w:val="dashSmallGap" w:sz="2" w:space="0" w:color="000000"/>
                              <w:bottom w:val="dashSmallGap" w:sz="4" w:space="0" w:color="000000"/>
                              <w:right w:val="nil"/>
                            </w:tcBorders>
                            <w:shd w:val="clear" w:color="auto" w:fill="auto"/>
                          </w:tcPr>
                          <w:p w14:paraId="0769A418" w14:textId="77777777" w:rsidR="0063450B" w:rsidRPr="005253FC" w:rsidRDefault="0063450B" w:rsidP="00D623C7">
                            <w:pPr>
                              <w:pStyle w:val="TableParagraph"/>
                              <w:rPr>
                                <w:rFonts w:ascii="Times New Roman"/>
                                <w:sz w:val="18"/>
                                <w:szCs w:val="18"/>
                              </w:rPr>
                            </w:pPr>
                          </w:p>
                        </w:tc>
                      </w:tr>
                      <w:tr w:rsidR="0063450B" w:rsidRPr="005253FC" w14:paraId="5EA4946E" w14:textId="77777777" w:rsidTr="00E333E1">
                        <w:trPr>
                          <w:trHeight w:val="240"/>
                        </w:trPr>
                        <w:tc>
                          <w:tcPr>
                            <w:tcW w:w="3150" w:type="dxa"/>
                            <w:tcBorders>
                              <w:top w:val="dashSmallGap" w:sz="4" w:space="0" w:color="000000"/>
                              <w:left w:val="nil"/>
                              <w:bottom w:val="single" w:sz="18" w:space="0" w:color="000000"/>
                              <w:right w:val="dashSmallGap" w:sz="2" w:space="0" w:color="000000"/>
                            </w:tcBorders>
                            <w:hideMark/>
                          </w:tcPr>
                          <w:p w14:paraId="080B674E" w14:textId="77777777" w:rsidR="0063450B" w:rsidRPr="005253FC" w:rsidRDefault="0063450B" w:rsidP="00D623C7">
                            <w:pPr>
                              <w:pStyle w:val="TableParagraph"/>
                              <w:rPr>
                                <w:sz w:val="18"/>
                                <w:szCs w:val="18"/>
                              </w:rPr>
                            </w:pPr>
                            <w:r>
                              <w:rPr>
                                <w:spacing w:val="-5"/>
                                <w:sz w:val="18"/>
                                <w:szCs w:val="18"/>
                              </w:rPr>
                              <w:t>10</w:t>
                            </w:r>
                            <w:r>
                              <w:t xml:space="preserve"> </w:t>
                            </w:r>
                            <w:r>
                              <w:rPr>
                                <w:sz w:val="18"/>
                                <w:szCs w:val="18"/>
                              </w:rPr>
                              <w:t>N</w:t>
                            </w:r>
                            <w:r w:rsidRPr="001D41AF">
                              <w:rPr>
                                <w:spacing w:val="-5"/>
                                <w:sz w:val="18"/>
                                <w:szCs w:val="18"/>
                              </w:rPr>
                              <w:t>euronal activities</w:t>
                            </w:r>
                            <w:r>
                              <w:rPr>
                                <w:spacing w:val="-5"/>
                                <w:sz w:val="18"/>
                                <w:szCs w:val="18"/>
                              </w:rPr>
                              <w:t xml:space="preserve"> with behavior</w:t>
                            </w:r>
                          </w:p>
                        </w:tc>
                        <w:tc>
                          <w:tcPr>
                            <w:tcW w:w="360" w:type="dxa"/>
                            <w:tcBorders>
                              <w:top w:val="dashSmallGap" w:sz="4" w:space="0" w:color="000000"/>
                              <w:left w:val="dashSmallGap" w:sz="2" w:space="0" w:color="000000"/>
                              <w:bottom w:val="single" w:sz="18" w:space="0" w:color="000000"/>
                              <w:right w:val="dashSmallGap" w:sz="2" w:space="0" w:color="000000"/>
                            </w:tcBorders>
                          </w:tcPr>
                          <w:p w14:paraId="3886CAEB"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dashSmallGap" w:sz="2" w:space="0" w:color="000000"/>
                              <w:bottom w:val="single" w:sz="18" w:space="0" w:color="000000"/>
                              <w:right w:val="single" w:sz="8" w:space="0" w:color="000000"/>
                            </w:tcBorders>
                            <w:shd w:val="clear" w:color="auto" w:fill="auto"/>
                          </w:tcPr>
                          <w:p w14:paraId="262359F6"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single" w:sz="8" w:space="0" w:color="000000"/>
                              <w:bottom w:val="single" w:sz="18" w:space="0" w:color="000000"/>
                              <w:right w:val="dashSmallGap" w:sz="2" w:space="0" w:color="000000"/>
                            </w:tcBorders>
                            <w:shd w:val="clear" w:color="auto" w:fill="auto"/>
                          </w:tcPr>
                          <w:p w14:paraId="353EFBDF" w14:textId="77777777" w:rsidR="0063450B" w:rsidRPr="005253FC" w:rsidRDefault="0063450B" w:rsidP="00D623C7">
                            <w:pPr>
                              <w:pStyle w:val="TableParagraph"/>
                              <w:rPr>
                                <w:rFonts w:ascii="Times New Roman"/>
                                <w:sz w:val="18"/>
                                <w:szCs w:val="18"/>
                              </w:rPr>
                            </w:pPr>
                          </w:p>
                        </w:tc>
                        <w:tc>
                          <w:tcPr>
                            <w:tcW w:w="360" w:type="dxa"/>
                            <w:tcBorders>
                              <w:top w:val="dashSmallGap" w:sz="4" w:space="0" w:color="000000"/>
                              <w:left w:val="dashSmallGap" w:sz="2" w:space="0" w:color="000000"/>
                              <w:bottom w:val="single" w:sz="18" w:space="0" w:color="000000"/>
                              <w:right w:val="dashSmallGap" w:sz="2" w:space="0" w:color="000000"/>
                            </w:tcBorders>
                            <w:shd w:val="clear" w:color="auto" w:fill="C2D69B" w:themeFill="accent3" w:themeFillTint="99"/>
                          </w:tcPr>
                          <w:p w14:paraId="4C517B1E" w14:textId="77777777" w:rsidR="0063450B" w:rsidRPr="005253FC" w:rsidRDefault="0063450B" w:rsidP="00D623C7">
                            <w:pPr>
                              <w:pStyle w:val="TableParagraph"/>
                              <w:rPr>
                                <w:rFonts w:ascii="Times New Roman"/>
                                <w:sz w:val="18"/>
                                <w:szCs w:val="18"/>
                              </w:rPr>
                            </w:pPr>
                          </w:p>
                        </w:tc>
                        <w:tc>
                          <w:tcPr>
                            <w:tcW w:w="407" w:type="dxa"/>
                            <w:tcBorders>
                              <w:top w:val="dashSmallGap" w:sz="4" w:space="0" w:color="000000"/>
                              <w:left w:val="dashSmallGap" w:sz="2" w:space="0" w:color="000000"/>
                              <w:bottom w:val="single" w:sz="18" w:space="0" w:color="000000"/>
                              <w:right w:val="nil"/>
                            </w:tcBorders>
                            <w:shd w:val="clear" w:color="auto" w:fill="C2D69B" w:themeFill="accent3" w:themeFillTint="99"/>
                          </w:tcPr>
                          <w:p w14:paraId="6CED1752" w14:textId="77777777" w:rsidR="0063450B" w:rsidRPr="005253FC" w:rsidRDefault="0063450B" w:rsidP="00D623C7">
                            <w:pPr>
                              <w:pStyle w:val="TableParagraph"/>
                              <w:rPr>
                                <w:rFonts w:ascii="Times New Roman"/>
                                <w:sz w:val="18"/>
                                <w:szCs w:val="18"/>
                              </w:rPr>
                            </w:pPr>
                          </w:p>
                        </w:tc>
                      </w:tr>
                    </w:tbl>
                    <w:p w14:paraId="6ADF32AD" w14:textId="77777777" w:rsidR="0063450B" w:rsidRPr="005253FC" w:rsidRDefault="0063450B" w:rsidP="0063450B">
                      <w:pPr>
                        <w:rPr>
                          <w:sz w:val="18"/>
                          <w:szCs w:val="18"/>
                        </w:rPr>
                      </w:pPr>
                    </w:p>
                    <w:p w14:paraId="0FA7F436" w14:textId="77777777" w:rsidR="0063450B" w:rsidRPr="005253FC" w:rsidRDefault="0063450B" w:rsidP="0063450B">
                      <w:pPr>
                        <w:rPr>
                          <w:sz w:val="18"/>
                          <w:szCs w:val="18"/>
                        </w:rPr>
                      </w:pPr>
                    </w:p>
                  </w:txbxContent>
                </v:textbox>
                <w10:wrap type="square" anchorx="margin"/>
              </v:shape>
            </w:pict>
          </mc:Fallback>
        </mc:AlternateContent>
      </w:r>
      <w:r w:rsidR="00DF141B" w:rsidRPr="00DF141B">
        <w:rPr>
          <w:noProof/>
        </w:rPr>
        <w:t xml:space="preserve">Human WT and C959X mutant NPCs will be transduced with AAV1-Syn-jGCaMP8m and transplanted into the striatum of mice. After 2 months, an Inscopix Prism lens will be implanted in the chimeric brain (coordinates: AP +1.35 mm; ML +1.05 mm; depth 4.00 mm). Following a month of recovery, mice will undergo one week of habituation in the three-chamber apparatus. Behavioral video will be recorded with EthoVision XT (Noldus), while simultaneous </w:t>
      </w:r>
      <w:r w:rsidR="00DF141B" w:rsidRPr="00DF141B">
        <w:rPr>
          <w:i/>
          <w:iCs/>
          <w:noProof/>
        </w:rPr>
        <w:t>in vivo</w:t>
      </w:r>
      <w:r w:rsidR="00DF141B" w:rsidRPr="00DF141B">
        <w:rPr>
          <w:noProof/>
        </w:rPr>
        <w:t xml:space="preserve"> calcium imaging with the Inscopix nVue system will monitor human neuronal activity—10 minutes baseline and 10 minutes of social interaction with a novel stimulus mouse. Calcium data will be processed using Inscopix Data Processing Software (IDPS)</w:t>
      </w:r>
      <w:r w:rsidR="002D0893">
        <w:rPr>
          <w:noProof/>
        </w:rPr>
        <w:t xml:space="preserve">. </w:t>
      </w:r>
      <w:del w:id="55" w:author="Craig, Bruce A." w:date="2024-11-06T15:17:00Z" w16du:dateUtc="2024-11-06T20:17:00Z">
        <w:r w:rsidR="00DF141B" w:rsidRPr="00DF141B" w:rsidDel="00DE0C70">
          <w:rPr>
            <w:noProof/>
          </w:rPr>
          <w:delText xml:space="preserve">The study will include 6-10 mice per group. </w:delText>
        </w:r>
      </w:del>
      <w:r w:rsidR="002D0893" w:rsidRPr="002D0893">
        <w:rPr>
          <w:noProof/>
        </w:rPr>
        <w:t xml:space="preserve">I </w:t>
      </w:r>
      <w:r w:rsidR="002D0893">
        <w:rPr>
          <w:noProof/>
        </w:rPr>
        <w:t xml:space="preserve">will </w:t>
      </w:r>
      <w:bookmarkStart w:id="56" w:name="_Hlk181630504"/>
      <w:r w:rsidR="002D0893" w:rsidRPr="002D0893">
        <w:rPr>
          <w:noProof/>
        </w:rPr>
        <w:t xml:space="preserve">collaborate with experienced advisors </w:t>
      </w:r>
      <w:r w:rsidR="002D0893" w:rsidRPr="00DF141B">
        <w:rPr>
          <w:noProof/>
        </w:rPr>
        <w:t xml:space="preserve">Dr. Hao Li </w:t>
      </w:r>
      <w:r w:rsidR="002D0893">
        <w:rPr>
          <w:noProof/>
        </w:rPr>
        <w:t>with analysis</w:t>
      </w:r>
      <w:r w:rsidR="002D0893" w:rsidRPr="00DF141B">
        <w:rPr>
          <w:noProof/>
        </w:rPr>
        <w:t xml:space="preserve"> in correlating calcium activity with </w:t>
      </w:r>
      <w:r w:rsidR="002D0893">
        <w:rPr>
          <w:noProof/>
        </w:rPr>
        <w:t xml:space="preserve">social </w:t>
      </w:r>
      <w:r w:rsidR="002D0893" w:rsidRPr="00DF141B">
        <w:rPr>
          <w:noProof/>
        </w:rPr>
        <w:t>behavior</w:t>
      </w:r>
      <w:r w:rsidR="00047693">
        <w:rPr>
          <w:noProof/>
        </w:rPr>
        <w:t xml:space="preserve"> </w:t>
      </w:r>
      <w:bookmarkEnd w:id="56"/>
      <w:r w:rsidR="00047693">
        <w:rPr>
          <w:noProof/>
        </w:rPr>
        <w:t>according the references</w:t>
      </w:r>
      <w:r w:rsidR="00B66A14">
        <w:rPr>
          <w:noProof/>
        </w:rPr>
        <w:fldChar w:fldCharType="begin">
          <w:fldData xml:space="preserve">PEVuZE5vdGU+PENpdGU+PEF1dGhvcj5LaW08L0F1dGhvcj48WWVhcj4yMDIyPC9ZZWFyPjxSZWNO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</w:fldData>
        </w:fldChar>
      </w:r>
      <w:r w:rsidR="00B66A14">
        <w:rPr>
          <w:noProof/>
        </w:rPr>
        <w:instrText xml:space="preserve"> ADDIN EN.CITE </w:instrText>
      </w:r>
      <w:r w:rsidR="00B66A14">
        <w:rPr>
          <w:noProof/>
        </w:rPr>
        <w:fldChar w:fldCharType="begin">
          <w:fldData xml:space="preserve">PEVuZE5vdGU+PENpdGU+PEF1dGhvcj5LaW08L0F1dGhvcj48WWVhcj4yMDIyPC9ZZWFyPjxSZWNO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</w:fldData>
        </w:fldChar>
      </w:r>
      <w:r w:rsidR="00B66A14">
        <w:rPr>
          <w:noProof/>
        </w:rPr>
        <w:instrText xml:space="preserve"> ADDIN EN.CITE.DATA </w:instrText>
      </w:r>
      <w:r w:rsidR="00B66A14">
        <w:rPr>
          <w:noProof/>
        </w:rPr>
      </w:r>
      <w:r w:rsidR="00B66A14">
        <w:rPr>
          <w:noProof/>
        </w:rPr>
        <w:fldChar w:fldCharType="end"/>
      </w:r>
      <w:r w:rsidR="00B66A14">
        <w:rPr>
          <w:noProof/>
        </w:rPr>
      </w:r>
      <w:r w:rsidR="00B66A14">
        <w:rPr>
          <w:noProof/>
        </w:rPr>
        <w:fldChar w:fldCharType="separate"/>
      </w:r>
      <w:r w:rsidR="00B66A14" w:rsidRPr="00B66A14">
        <w:rPr>
          <w:noProof/>
          <w:vertAlign w:val="superscript"/>
        </w:rPr>
        <w:t>56,57</w:t>
      </w:r>
      <w:r w:rsidR="00B66A14">
        <w:rPr>
          <w:noProof/>
        </w:rPr>
        <w:fldChar w:fldCharType="end"/>
      </w:r>
      <w:r w:rsidR="002D0893" w:rsidRPr="00DF141B">
        <w:rPr>
          <w:noProof/>
        </w:rPr>
        <w:t>.</w:t>
      </w:r>
      <w:r w:rsidR="002D0893">
        <w:rPr>
          <w:noProof/>
        </w:rPr>
        <w:t xml:space="preserve"> (See support letter)</w:t>
      </w:r>
    </w:p>
    <w:p w14:paraId="6EA964CD" w14:textId="5DE001EC" w:rsidR="00B40F43" w:rsidRPr="00446129" w:rsidRDefault="00FB6057" w:rsidP="0035415C">
      <w:pPr>
        <w:pStyle w:val="BodyText"/>
        <w:ind w:left="0"/>
      </w:pPr>
      <w:r w:rsidRPr="00446129">
        <w:rPr>
          <w:b/>
          <w:u w:val="single"/>
        </w:rPr>
        <w:t>Anticipated results</w:t>
      </w:r>
      <w:r w:rsidRPr="00446129">
        <w:rPr>
          <w:b/>
        </w:rPr>
        <w:t xml:space="preserve">: </w:t>
      </w:r>
      <w:r w:rsidR="00DF141B" w:rsidRPr="00446129">
        <w:rPr>
          <w:bCs/>
        </w:rPr>
        <w:t xml:space="preserve">I </w:t>
      </w:r>
      <w:r w:rsidR="00DF141B" w:rsidRPr="00446129">
        <w:t xml:space="preserve">expect to acquire </w:t>
      </w:r>
      <w:r w:rsidR="00DF141B" w:rsidRPr="00446129">
        <w:rPr>
          <w:bCs/>
        </w:rPr>
        <w:t xml:space="preserve">outcomes in </w:t>
      </w:r>
      <w:r w:rsidR="00DF141B" w:rsidRPr="00446129">
        <w:rPr>
          <w:bCs/>
          <w:i/>
          <w:iCs/>
        </w:rPr>
        <w:t>SCN2A</w:t>
      </w:r>
      <w:r w:rsidR="00DF141B" w:rsidRPr="00446129">
        <w:rPr>
          <w:bCs/>
        </w:rPr>
        <w:t>-deficient chimeric mice:</w:t>
      </w:r>
      <w:r w:rsidR="00DF141B" w:rsidRPr="00446129">
        <w:rPr>
          <w:b/>
        </w:rPr>
        <w:t xml:space="preserve"> </w:t>
      </w:r>
      <w:r w:rsidR="00DF141B">
        <w:rPr>
          <w:b/>
        </w:rPr>
        <w:t xml:space="preserve">1) </w:t>
      </w:r>
      <w:r w:rsidR="00DF141B" w:rsidRPr="00DF141B">
        <w:rPr>
          <w:bCs/>
        </w:rPr>
        <w:t>light-sheet microscopy of cleared brains will reveal disrupted</w:t>
      </w:r>
      <w:r w:rsidR="00DF141B">
        <w:rPr>
          <w:bCs/>
        </w:rPr>
        <w:t>/reduced</w:t>
      </w:r>
      <w:r w:rsidR="00DF141B" w:rsidRPr="00DF141B">
        <w:rPr>
          <w:bCs/>
        </w:rPr>
        <w:t xml:space="preserve"> cortico-striatal circuit</w:t>
      </w:r>
      <w:r w:rsidR="00DF141B">
        <w:rPr>
          <w:bCs/>
        </w:rPr>
        <w:t xml:space="preserve">. </w:t>
      </w:r>
      <w:bookmarkStart w:id="57" w:name="OLE_LINK29"/>
      <w:r w:rsidR="00DF141B">
        <w:rPr>
          <w:b/>
        </w:rPr>
        <w:t>2</w:t>
      </w:r>
      <w:r w:rsidR="002310B5" w:rsidRPr="00446129">
        <w:rPr>
          <w:b/>
        </w:rPr>
        <w:t>)</w:t>
      </w:r>
      <w:r w:rsidR="00EA5D4A" w:rsidRPr="00446129">
        <w:t xml:space="preserve"> </w:t>
      </w:r>
      <w:r w:rsidR="00BC748D" w:rsidRPr="00BC748D">
        <w:t xml:space="preserve">increased repetitive behaviors, altered locomotion, heightened anxiety-like behaviors, and reduced social interaction </w:t>
      </w:r>
      <w:r w:rsidR="00DF141B" w:rsidRPr="00DF141B">
        <w:t>increased repetitive behaviors</w:t>
      </w:r>
      <w:r w:rsidR="000C52DB">
        <w:t xml:space="preserve">, </w:t>
      </w:r>
      <w:r w:rsidR="00DF141B">
        <w:rPr>
          <w:b/>
          <w:bCs/>
        </w:rPr>
        <w:t>3</w:t>
      </w:r>
      <w:r w:rsidR="000C52DB" w:rsidRPr="00DB4820">
        <w:rPr>
          <w:b/>
          <w:bCs/>
        </w:rPr>
        <w:t>)</w:t>
      </w:r>
      <w:r w:rsidR="000C52DB">
        <w:t xml:space="preserve"> </w:t>
      </w:r>
      <w:r w:rsidR="00BC748D">
        <w:t>I</w:t>
      </w:r>
      <w:r w:rsidR="000C52DB">
        <w:rPr>
          <w:rFonts w:eastAsiaTheme="minorEastAsia"/>
          <w:bCs/>
          <w:lang w:eastAsia="zh-CN"/>
        </w:rPr>
        <w:t xml:space="preserve">ncreased </w:t>
      </w:r>
      <w:r w:rsidR="00692CE0">
        <w:rPr>
          <w:rFonts w:eastAsiaTheme="minorEastAsia" w:hint="eastAsia"/>
          <w:bCs/>
          <w:lang w:eastAsia="zh-CN"/>
        </w:rPr>
        <w:t xml:space="preserve">baseline </w:t>
      </w:r>
      <w:r w:rsidR="000C52DB">
        <w:rPr>
          <w:rFonts w:eastAsiaTheme="minorEastAsia"/>
          <w:bCs/>
          <w:lang w:eastAsia="zh-CN"/>
        </w:rPr>
        <w:t>human neuronal activity</w:t>
      </w:r>
      <w:r w:rsidR="00692CE0">
        <w:rPr>
          <w:rFonts w:eastAsiaTheme="minorEastAsia" w:hint="eastAsia"/>
          <w:bCs/>
          <w:lang w:eastAsia="zh-CN"/>
        </w:rPr>
        <w:t xml:space="preserve">, </w:t>
      </w:r>
      <w:r w:rsidR="00692CE0">
        <w:rPr>
          <w:rFonts w:eastAsiaTheme="minorEastAsia"/>
          <w:bCs/>
          <w:lang w:eastAsia="zh-CN"/>
        </w:rPr>
        <w:t>disrupted</w:t>
      </w:r>
      <w:r w:rsidR="00692CE0">
        <w:rPr>
          <w:rFonts w:eastAsiaTheme="minorEastAsia" w:hint="eastAsia"/>
          <w:bCs/>
          <w:lang w:eastAsia="zh-CN"/>
        </w:rPr>
        <w:t xml:space="preserve"> activity of </w:t>
      </w:r>
      <w:r w:rsidR="00692CE0">
        <w:rPr>
          <w:rFonts w:eastAsiaTheme="minorEastAsia"/>
          <w:bCs/>
          <w:lang w:eastAsia="zh-CN"/>
        </w:rPr>
        <w:t>“</w:t>
      </w:r>
      <w:r w:rsidR="00692CE0">
        <w:rPr>
          <w:rFonts w:eastAsiaTheme="minorEastAsia" w:hint="eastAsia"/>
          <w:bCs/>
          <w:lang w:eastAsia="zh-CN"/>
        </w:rPr>
        <w:t>social</w:t>
      </w:r>
      <w:r w:rsidR="00692CE0">
        <w:rPr>
          <w:rFonts w:eastAsiaTheme="minorEastAsia"/>
          <w:bCs/>
          <w:lang w:eastAsia="zh-CN"/>
        </w:rPr>
        <w:t>”</w:t>
      </w:r>
      <w:r w:rsidR="00692CE0">
        <w:rPr>
          <w:rFonts w:eastAsiaTheme="minorEastAsia" w:hint="eastAsia"/>
          <w:bCs/>
          <w:lang w:eastAsia="zh-CN"/>
        </w:rPr>
        <w:t xml:space="preserve"> neurons,</w:t>
      </w:r>
      <w:r w:rsidR="000C52DB">
        <w:rPr>
          <w:rFonts w:eastAsiaTheme="minorEastAsia"/>
          <w:bCs/>
          <w:lang w:eastAsia="zh-CN"/>
        </w:rPr>
        <w:t xml:space="preserve"> and </w:t>
      </w:r>
      <w:r w:rsidR="000C52DB">
        <w:t>reduce</w:t>
      </w:r>
      <w:r w:rsidR="008C3B99">
        <w:t>d</w:t>
      </w:r>
      <w:r w:rsidRPr="00446129">
        <w:rPr>
          <w:bCs/>
        </w:rPr>
        <w:t xml:space="preserve"> </w:t>
      </w:r>
      <w:r w:rsidR="000C52DB" w:rsidRPr="000C52DB">
        <w:rPr>
          <w:rFonts w:eastAsiaTheme="minorEastAsia"/>
          <w:lang w:eastAsia="zh-CN"/>
        </w:rPr>
        <w:t>social time</w:t>
      </w:r>
      <w:r w:rsidR="008C3B99">
        <w:t>.</w:t>
      </w:r>
    </w:p>
    <w:bookmarkEnd w:id="57"/>
    <w:p w14:paraId="738CF79E" w14:textId="3C928BF0" w:rsidR="00B40F43" w:rsidRPr="00446129" w:rsidRDefault="007F5AA7" w:rsidP="0035415C">
      <w:pPr>
        <w:pStyle w:val="Heading1"/>
        <w:ind w:left="0"/>
        <w:rPr>
          <w:u w:val="single"/>
        </w:rPr>
      </w:pPr>
      <w:r w:rsidRPr="00446129">
        <w:rPr>
          <w:u w:val="single"/>
        </w:rPr>
        <w:t>Potential pitfalls and alternative approaches</w:t>
      </w:r>
    </w:p>
    <w:p w14:paraId="02045F04" w14:textId="5FECFCBB" w:rsidR="00B40F43" w:rsidRPr="00446129" w:rsidRDefault="00DE22A0" w:rsidP="0035415C">
      <w:pPr>
        <w:tabs>
          <w:tab w:val="left" w:pos="460"/>
        </w:tabs>
        <w:jc w:val="both"/>
      </w:pPr>
      <w:r w:rsidRPr="00446129">
        <w:rPr>
          <w:b/>
        </w:rPr>
        <w:t>1)</w:t>
      </w:r>
      <w:r w:rsidR="00516826" w:rsidRPr="00446129">
        <w:rPr>
          <w:b/>
        </w:rPr>
        <w:t xml:space="preserve"> </w:t>
      </w:r>
      <w:r w:rsidR="008C3B99" w:rsidRPr="008C3B99">
        <w:rPr>
          <w:bCs/>
        </w:rPr>
        <w:t>To enhance behavioral deficits, I</w:t>
      </w:r>
      <w:r w:rsidR="00692CE0">
        <w:rPr>
          <w:rFonts w:eastAsiaTheme="minorEastAsia" w:hint="eastAsia"/>
          <w:bCs/>
          <w:lang w:eastAsia="zh-CN"/>
        </w:rPr>
        <w:t xml:space="preserve"> wi</w:t>
      </w:r>
      <w:r w:rsidR="008C3B99" w:rsidRPr="008C3B99">
        <w:rPr>
          <w:bCs/>
        </w:rPr>
        <w:t xml:space="preserve">ll increase NPC transplants or injection sites and extend the post-implantation period for improved cell integration. </w:t>
      </w:r>
      <w:r w:rsidR="008C3B99" w:rsidRPr="008C3B99">
        <w:rPr>
          <w:b/>
        </w:rPr>
        <w:t>2)</w:t>
      </w:r>
      <w:r w:rsidR="008C3B99">
        <w:rPr>
          <w:bCs/>
        </w:rPr>
        <w:t xml:space="preserve"> </w:t>
      </w:r>
      <w:r w:rsidR="00726CBB">
        <w:rPr>
          <w:bCs/>
        </w:rPr>
        <w:t>I</w:t>
      </w:r>
      <w:r w:rsidR="008C3B99">
        <w:rPr>
          <w:bCs/>
        </w:rPr>
        <w:t xml:space="preserve">n Exp.10, </w:t>
      </w:r>
      <w:r w:rsidR="008C3B99" w:rsidRPr="008C3B99">
        <w:rPr>
          <w:bCs/>
        </w:rPr>
        <w:t xml:space="preserve">I may also adjust the behavioral assay to target other autism-related behaviors linked to cortico-striatal circuitry, such as </w:t>
      </w:r>
      <w:r w:rsidR="00692CE0">
        <w:rPr>
          <w:rFonts w:eastAsiaTheme="minorEastAsia" w:hint="eastAsia"/>
          <w:bCs/>
          <w:lang w:eastAsia="zh-CN"/>
        </w:rPr>
        <w:t>social reward</w:t>
      </w:r>
      <w:r w:rsidR="008C3B99" w:rsidRPr="008C3B99">
        <w:rPr>
          <w:bCs/>
        </w:rPr>
        <w:t>.</w:t>
      </w:r>
      <w:r w:rsidR="008C3B99">
        <w:rPr>
          <w:bCs/>
        </w:rPr>
        <w:t xml:space="preserve"> </w:t>
      </w:r>
      <w:r w:rsidR="008C3B99" w:rsidRPr="008C3B99">
        <w:rPr>
          <w:b/>
        </w:rPr>
        <w:t>3</w:t>
      </w:r>
      <w:r w:rsidR="00513C0D" w:rsidRPr="008C3B99">
        <w:rPr>
          <w:b/>
        </w:rPr>
        <w:t>)</w:t>
      </w:r>
      <w:r w:rsidR="00513C0D" w:rsidRPr="00446129">
        <w:rPr>
          <w:b/>
        </w:rPr>
        <w:t xml:space="preserve"> </w:t>
      </w:r>
      <w:r w:rsidR="008C3B99" w:rsidRPr="008C3B99">
        <w:rPr>
          <w:rFonts w:eastAsiaTheme="minorEastAsia"/>
          <w:lang w:eastAsia="zh-CN"/>
        </w:rPr>
        <w:t xml:space="preserve">If </w:t>
      </w:r>
      <w:r w:rsidR="00C2725A">
        <w:rPr>
          <w:rFonts w:eastAsiaTheme="minorEastAsia" w:hint="eastAsia"/>
          <w:lang w:eastAsia="zh-CN"/>
        </w:rPr>
        <w:t xml:space="preserve">viral </w:t>
      </w:r>
      <w:r w:rsidR="008C3B99" w:rsidRPr="008C3B99">
        <w:rPr>
          <w:rFonts w:eastAsiaTheme="minorEastAsia"/>
          <w:lang w:eastAsia="zh-CN"/>
        </w:rPr>
        <w:t xml:space="preserve">transduction is low, the </w:t>
      </w:r>
      <w:proofErr w:type="spellStart"/>
      <w:r w:rsidR="008C3B99" w:rsidRPr="008C3B99">
        <w:rPr>
          <w:rFonts w:eastAsiaTheme="minorEastAsia"/>
          <w:lang w:eastAsia="zh-CN"/>
        </w:rPr>
        <w:t>hSyn</w:t>
      </w:r>
      <w:proofErr w:type="spellEnd"/>
      <w:r w:rsidR="008C3B99" w:rsidRPr="008C3B99">
        <w:rPr>
          <w:rFonts w:eastAsiaTheme="minorEastAsia"/>
          <w:lang w:eastAsia="zh-CN"/>
        </w:rPr>
        <w:t xml:space="preserve"> promoter will be replaced with CAG for stronger GCaMP8m expression. </w:t>
      </w:r>
      <w:r w:rsidR="008C3B99" w:rsidRPr="008C3B99">
        <w:rPr>
          <w:b/>
          <w:bCs/>
        </w:rPr>
        <w:t>4)</w:t>
      </w:r>
      <w:r w:rsidR="008C3B99">
        <w:t xml:space="preserve"> </w:t>
      </w:r>
      <w:proofErr w:type="spellStart"/>
      <w:r w:rsidR="002A4523">
        <w:rPr>
          <w:rFonts w:eastAsiaTheme="minorEastAsia"/>
          <w:lang w:eastAsia="zh-CN"/>
        </w:rPr>
        <w:t>Sc</w:t>
      </w:r>
      <w:r w:rsidR="008C3B99" w:rsidRPr="008C3B99">
        <w:rPr>
          <w:rFonts w:eastAsiaTheme="minorEastAsia"/>
          <w:lang w:eastAsia="zh-CN"/>
        </w:rPr>
        <w:t>RNA</w:t>
      </w:r>
      <w:r w:rsidR="002A4523">
        <w:rPr>
          <w:rFonts w:eastAsiaTheme="minorEastAsia"/>
          <w:lang w:eastAsia="zh-CN"/>
        </w:rPr>
        <w:t>seq</w:t>
      </w:r>
      <w:proofErr w:type="spellEnd"/>
      <w:r w:rsidR="008C3B99" w:rsidRPr="008C3B99">
        <w:rPr>
          <w:rFonts w:eastAsiaTheme="minorEastAsia"/>
          <w:lang w:eastAsia="zh-CN"/>
        </w:rPr>
        <w:t xml:space="preserve"> will be considered to assess circuit abnormalities at the cellular level.</w:t>
      </w:r>
    </w:p>
    <w:p w14:paraId="0907FDA0" w14:textId="05A7BBFE" w:rsidR="00B40F43" w:rsidRPr="00446129" w:rsidRDefault="004055FC" w:rsidP="0035415C">
      <w:pPr>
        <w:pStyle w:val="Heading1"/>
        <w:tabs>
          <w:tab w:val="left" w:pos="460"/>
        </w:tabs>
        <w:ind w:left="0"/>
      </w:pPr>
      <w:r w:rsidRPr="00446129">
        <w:t xml:space="preserve">4. </w:t>
      </w:r>
      <w:r w:rsidR="007F5AA7" w:rsidRPr="00446129">
        <w:t>Scientific Rigor</w:t>
      </w:r>
      <w:r w:rsidR="005253FC" w:rsidRPr="00446129">
        <w:t xml:space="preserve"> and</w:t>
      </w:r>
      <w:r w:rsidR="007F5AA7" w:rsidRPr="00446129">
        <w:t xml:space="preserve"> </w:t>
      </w:r>
      <w:commentRangeStart w:id="58"/>
      <w:r w:rsidR="007F5AA7" w:rsidRPr="00446129">
        <w:t>Reproducibility</w:t>
      </w:r>
      <w:commentRangeEnd w:id="58"/>
      <w:r w:rsidR="004861D6">
        <w:rPr>
          <w:rStyle w:val="CommentReference"/>
          <w:b w:val="0"/>
          <w:bCs w:val="0"/>
        </w:rPr>
        <w:commentReference w:id="58"/>
      </w:r>
    </w:p>
    <w:p w14:paraId="6D0148AB" w14:textId="4C24C4FD" w:rsidR="0040243F" w:rsidRDefault="002D0893" w:rsidP="002A4523">
      <w:pPr>
        <w:pStyle w:val="BodyText"/>
        <w:ind w:left="0"/>
      </w:pPr>
      <w:del w:id="59" w:author="Craig, Bruce A." w:date="2024-11-06T15:22:00Z" w16du:dateUtc="2024-11-06T20:22:00Z">
        <w:r w:rsidRPr="002D0893" w:rsidDel="00DE0C70">
          <w:delText>I enlisted Dr. Bruce Craig from the Purdue Department of Statistics as my statistical consultant.</w:delText>
        </w:r>
        <w:r w:rsidDel="00DE0C70">
          <w:delText xml:space="preserve"> </w:delText>
        </w:r>
      </w:del>
      <w:ins w:id="60" w:author="Craig, Bruce A." w:date="2024-11-06T15:22:00Z" w16du:dateUtc="2024-11-06T20:22:00Z">
        <w:r w:rsidR="00DE0C70">
          <w:t xml:space="preserve">Given that there are numerous experiments per </w:t>
        </w:r>
        <w:r w:rsidR="00C8157F">
          <w:t xml:space="preserve">aim and </w:t>
        </w:r>
      </w:ins>
      <w:ins w:id="61" w:author="Craig, Bruce A." w:date="2024-11-06T15:23:00Z" w16du:dateUtc="2024-11-06T20:23:00Z">
        <w:r w:rsidR="00C8157F">
          <w:t xml:space="preserve">several outcomes per experiment, we </w:t>
        </w:r>
      </w:ins>
      <w:ins w:id="62" w:author="Craig, Bruce A." w:date="2024-11-06T15:24:00Z" w16du:dateUtc="2024-11-06T20:24:00Z">
        <w:r w:rsidR="00C8157F">
          <w:t xml:space="preserve">consider a 0.01 significance level for </w:t>
        </w:r>
      </w:ins>
      <w:ins w:id="63" w:author="Craig, Bruce A." w:date="2024-11-06T15:25:00Z" w16du:dateUtc="2024-11-06T20:25:00Z">
        <w:r w:rsidR="00C8157F">
          <w:t>each of the comparisons</w:t>
        </w:r>
      </w:ins>
      <w:ins w:id="64" w:author="Craig, Bruce A." w:date="2024-11-06T17:20:00Z" w16du:dateUtc="2024-11-06T22:20:00Z">
        <w:r w:rsidR="004861D6">
          <w:t xml:space="preserve"> as this balanced the exploratory nature of the study with some added control for false positives</w:t>
        </w:r>
      </w:ins>
      <w:ins w:id="65" w:author="Craig, Bruce A." w:date="2024-11-06T15:24:00Z" w16du:dateUtc="2024-11-06T20:24:00Z">
        <w:r w:rsidR="00C8157F">
          <w:t xml:space="preserve">.  </w:t>
        </w:r>
      </w:ins>
      <w:ins w:id="66" w:author="Craig, Bruce A." w:date="2024-11-06T15:25:00Z" w16du:dateUtc="2024-11-06T20:25:00Z">
        <w:r w:rsidR="00C8157F">
          <w:t>Because</w:t>
        </w:r>
      </w:ins>
      <w:ins w:id="67" w:author="Craig, Bruce A." w:date="2024-11-06T15:26:00Z" w16du:dateUtc="2024-11-06T20:26:00Z">
        <w:r w:rsidR="00C8157F">
          <w:t xml:space="preserve"> </w:t>
        </w:r>
      </w:ins>
      <w:ins w:id="68" w:author="Craig, Bruce A." w:date="2024-11-06T15:25:00Z" w16du:dateUtc="2024-11-06T20:25:00Z">
        <w:r w:rsidR="00C8157F">
          <w:t xml:space="preserve">most comparisons will </w:t>
        </w:r>
      </w:ins>
      <w:ins w:id="69" w:author="Craig, Bruce A." w:date="2024-11-06T15:26:00Z" w16du:dateUtc="2024-11-06T20:26:00Z">
        <w:r w:rsidR="00C8157F">
          <w:t>involve</w:t>
        </w:r>
      </w:ins>
      <w:ins w:id="70" w:author="Craig, Bruce A." w:date="2024-11-06T15:25:00Z" w16du:dateUtc="2024-11-06T20:25:00Z">
        <w:r w:rsidR="00C8157F">
          <w:t xml:space="preserve"> a tw</w:t>
        </w:r>
      </w:ins>
      <w:ins w:id="71" w:author="Craig, Bruce A." w:date="2024-11-06T15:26:00Z" w16du:dateUtc="2024-11-06T20:26:00Z">
        <w:r w:rsidR="00C8157F">
          <w:t>o-sample t test, we determined the sample size necessary to detect a Cohen’s d of 1.0</w:t>
        </w:r>
      </w:ins>
      <w:ins w:id="72" w:author="Craig, Bruce A." w:date="2024-11-06T15:27:00Z" w16du:dateUtc="2024-11-06T20:27:00Z">
        <w:r w:rsidR="00C8157F">
          <w:t xml:space="preserve"> </w:t>
        </w:r>
      </w:ins>
      <w:ins w:id="73" w:author="Craig, Bruce A." w:date="2024-11-06T15:28:00Z" w16du:dateUtc="2024-11-06T20:28:00Z">
        <w:r w:rsidR="00C8157F">
          <w:t xml:space="preserve">with 80% power. </w:t>
        </w:r>
      </w:ins>
      <w:commentRangeStart w:id="74"/>
      <w:ins w:id="75" w:author="Craig, Bruce A." w:date="2024-11-06T15:29:00Z" w16du:dateUtc="2024-11-06T20:29:00Z">
        <w:r w:rsidR="00C8157F">
          <w:t>This sample size of 25 per group was used in all experiments</w:t>
        </w:r>
      </w:ins>
      <w:ins w:id="76" w:author="Craig, Bruce A." w:date="2024-11-06T15:27:00Z" w16du:dateUtc="2024-11-06T20:27:00Z">
        <w:r w:rsidR="00C8157F">
          <w:t xml:space="preserve">. </w:t>
        </w:r>
      </w:ins>
      <w:commentRangeEnd w:id="74"/>
      <w:ins w:id="77" w:author="Craig, Bruce A." w:date="2024-11-06T17:20:00Z" w16du:dateUtc="2024-11-06T22:20:00Z">
        <w:r w:rsidR="004861D6">
          <w:rPr>
            <w:rStyle w:val="CommentReference"/>
          </w:rPr>
          <w:commentReference w:id="74"/>
        </w:r>
      </w:ins>
      <w:del w:id="78" w:author="Craig, Bruce A." w:date="2024-11-06T15:29:00Z" w16du:dateUtc="2024-11-06T20:29:00Z">
        <w:r w:rsidR="00D82EE2" w:rsidRPr="00100F81" w:rsidDel="00C8157F">
          <w:rPr>
            <w:highlight w:val="yellow"/>
          </w:rPr>
          <w:delText>In general, sample size is estimated based on a power analysis with a power of 0.8, an effect size of 0.5, and a significance level of 0.05.</w:delText>
        </w:r>
        <w:r w:rsidR="00D82EE2" w:rsidRPr="00446129" w:rsidDel="00C8157F">
          <w:delText xml:space="preserve"> The number of biological replicates per experiment is detailed in the Approach section</w:delText>
        </w:r>
        <w:r w:rsidR="00726381" w:rsidRPr="00446129" w:rsidDel="00C8157F">
          <w:rPr>
            <w:rFonts w:eastAsiaTheme="minorEastAsia"/>
            <w:lang w:eastAsia="zh-CN"/>
          </w:rPr>
          <w:delText>s</w:delText>
        </w:r>
        <w:r w:rsidR="00D82EE2" w:rsidRPr="00446129" w:rsidDel="00C8157F">
          <w:delText xml:space="preserve">. </w:delText>
        </w:r>
      </w:del>
      <w:r w:rsidR="00C365AC" w:rsidRPr="00446129">
        <w:rPr>
          <w:b/>
          <w:bCs/>
        </w:rPr>
        <w:t>Organoid Culture</w:t>
      </w:r>
      <w:r w:rsidR="00C365AC" w:rsidRPr="00446129">
        <w:t xml:space="preserve">: </w:t>
      </w:r>
      <w:r w:rsidR="00513C0D" w:rsidRPr="00446129">
        <w:t xml:space="preserve">Experiments will include a minimum of three </w:t>
      </w:r>
      <w:proofErr w:type="spellStart"/>
      <w:r w:rsidR="00513C0D" w:rsidRPr="00446129">
        <w:t>hiPS</w:t>
      </w:r>
      <w:proofErr w:type="spellEnd"/>
      <w:r w:rsidR="00513C0D" w:rsidRPr="00446129">
        <w:t xml:space="preserve"> cell lines over two differentiation processes, incorporating at least two to three organoids or </w:t>
      </w:r>
      <w:proofErr w:type="spellStart"/>
      <w:r w:rsidR="00513C0D" w:rsidRPr="00446129">
        <w:t>assembloids</w:t>
      </w:r>
      <w:proofErr w:type="spellEnd"/>
      <w:r w:rsidR="00513C0D" w:rsidRPr="00446129">
        <w:t>, to account for variability in neuronal differentiation</w:t>
      </w:r>
      <w:r w:rsidR="00C365AC" w:rsidRPr="00446129">
        <w:fldChar w:fldCharType="begin">
          <w:fldData xml:space="preserve">PEVuZE5vdGU+PENpdGU+PEF1dGhvcj5TdHJhbm88L0F1dGhvcj48WWVhcj4yMDIwPC9ZZWFyPjxS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</w:fldData>
        </w:fldChar>
      </w:r>
      <w:r w:rsidR="00B66A14">
        <w:instrText xml:space="preserve"> ADDIN EN.CITE </w:instrText>
      </w:r>
      <w:r w:rsidR="00B66A14">
        <w:fldChar w:fldCharType="begin">
          <w:fldData xml:space="preserve">PEVuZE5vdGU+PENpdGU+PEF1dGhvcj5TdHJhbm88L0F1dGhvcj48WWVhcj4yMDIwPC9ZZWFyPjxS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</w:fldData>
        </w:fldChar>
      </w:r>
      <w:r w:rsidR="00B66A14">
        <w:instrText xml:space="preserve"> ADDIN EN.CITE.DATA </w:instrText>
      </w:r>
      <w:r w:rsidR="00B66A14">
        <w:fldChar w:fldCharType="end"/>
      </w:r>
      <w:r w:rsidR="00C365AC" w:rsidRPr="00446129">
        <w:fldChar w:fldCharType="separate"/>
      </w:r>
      <w:r w:rsidR="00B66A14" w:rsidRPr="00B66A14">
        <w:rPr>
          <w:noProof/>
          <w:vertAlign w:val="superscript"/>
        </w:rPr>
        <w:t>58,59</w:t>
      </w:r>
      <w:r w:rsidR="00C365AC" w:rsidRPr="00446129">
        <w:fldChar w:fldCharType="end"/>
      </w:r>
      <w:r w:rsidR="00C365AC" w:rsidRPr="00446129">
        <w:t xml:space="preserve">. </w:t>
      </w:r>
      <w:r w:rsidR="005253FC" w:rsidRPr="00446129">
        <w:rPr>
          <w:b/>
          <w:bCs/>
        </w:rPr>
        <w:t>Mouse Studies</w:t>
      </w:r>
      <w:r w:rsidR="005253FC" w:rsidRPr="00446129">
        <w:t xml:space="preserve">: </w:t>
      </w:r>
      <w:r w:rsidR="00576F59" w:rsidRPr="00446129">
        <w:t xml:space="preserve">Mice of both sexes, aged 0-8 months, will be utilized in Aim 3. </w:t>
      </w:r>
      <w:r w:rsidR="00547876">
        <w:t>S</w:t>
      </w:r>
      <w:r w:rsidR="00547876" w:rsidRPr="00547876">
        <w:t xml:space="preserve">hould no </w:t>
      </w:r>
      <w:proofErr w:type="gramStart"/>
      <w:r w:rsidR="00547876" w:rsidRPr="00547876">
        <w:t>statistical</w:t>
      </w:r>
      <w:proofErr w:type="gramEnd"/>
      <w:r w:rsidR="00547876" w:rsidRPr="00547876">
        <w:t xml:space="preserve"> significant differences between sexes appear</w:t>
      </w:r>
      <w:r w:rsidR="00576F59" w:rsidRPr="00446129">
        <w:t xml:space="preserve">, the results will be pooled. </w:t>
      </w:r>
      <w:r w:rsidR="005253FC" w:rsidRPr="00446129">
        <w:rPr>
          <w:b/>
          <w:bCs/>
        </w:rPr>
        <w:t>Statistical Analysis</w:t>
      </w:r>
      <w:r w:rsidR="005253FC" w:rsidRPr="00446129">
        <w:t xml:space="preserve">: </w:t>
      </w:r>
      <w:ins w:id="79" w:author="Craig, Bruce A." w:date="2024-11-06T17:22:00Z" w16du:dateUtc="2024-11-06T22:22:00Z">
        <w:r w:rsidR="004861D6">
          <w:t xml:space="preserve">Results will be presented using means and standard errors.  </w:t>
        </w:r>
      </w:ins>
      <w:ins w:id="80" w:author="Craig, Bruce A." w:date="2024-11-06T15:30:00Z" w16du:dateUtc="2024-11-06T20:30:00Z">
        <w:r w:rsidR="00C8157F">
          <w:t xml:space="preserve">Most outcomes </w:t>
        </w:r>
      </w:ins>
      <w:del w:id="81" w:author="Craig, Bruce A." w:date="2024-11-06T15:30:00Z" w16du:dateUtc="2024-11-06T20:30:00Z">
        <w:r w:rsidR="002A4523" w:rsidDel="00C8157F">
          <w:delText>Data</w:delText>
        </w:r>
      </w:del>
      <w:r w:rsidR="002A4523">
        <w:t xml:space="preserve"> will be analyzed by the </w:t>
      </w:r>
      <w:del w:id="82" w:author="Craig, Bruce A." w:date="2024-11-06T17:21:00Z" w16du:dateUtc="2024-11-06T22:21:00Z">
        <w:r w:rsidR="00B66A14" w:rsidDel="004861D6">
          <w:delText>student’s</w:delText>
        </w:r>
        <w:r w:rsidR="002A4523" w:rsidDel="004861D6">
          <w:delText xml:space="preserve"> </w:delText>
        </w:r>
      </w:del>
      <w:ins w:id="83" w:author="Craig, Bruce A." w:date="2024-11-06T17:21:00Z" w16du:dateUtc="2024-11-06T22:21:00Z">
        <w:r w:rsidR="004861D6">
          <w:t>two-sample</w:t>
        </w:r>
        <w:r w:rsidR="004861D6">
          <w:t xml:space="preserve"> </w:t>
        </w:r>
      </w:ins>
      <w:r w:rsidR="002A4523">
        <w:t>t-test</w:t>
      </w:r>
      <w:del w:id="84" w:author="Craig, Bruce A." w:date="2024-11-06T17:21:00Z" w16du:dateUtc="2024-11-06T22:21:00Z">
        <w:r w:rsidR="002A4523" w:rsidDel="004861D6">
          <w:delText xml:space="preserve"> (two groups)</w:delText>
        </w:r>
      </w:del>
      <w:ins w:id="85" w:author="Craig, Bruce A." w:date="2024-11-06T15:30:00Z" w16du:dateUtc="2024-11-06T20:30:00Z">
        <w:r w:rsidR="00C8157F">
          <w:t xml:space="preserve">.  </w:t>
        </w:r>
      </w:ins>
      <w:ins w:id="86" w:author="Craig, Bruce A." w:date="2024-11-06T15:31:00Z" w16du:dateUtc="2024-11-06T20:31:00Z">
        <w:r w:rsidR="00C8157F">
          <w:t xml:space="preserve">The t test is quite robust given the </w:t>
        </w:r>
      </w:ins>
      <w:ins w:id="87" w:author="Craig, Bruce A." w:date="2024-11-06T17:21:00Z" w16du:dateUtc="2024-11-06T22:21:00Z">
        <w:r w:rsidR="004861D6">
          <w:t xml:space="preserve">proposed </w:t>
        </w:r>
      </w:ins>
      <w:ins w:id="88" w:author="Craig, Bruce A." w:date="2024-11-06T15:31:00Z" w16du:dateUtc="2024-11-06T20:31:00Z">
        <w:r w:rsidR="00C8157F">
          <w:t>sample size but t</w:t>
        </w:r>
      </w:ins>
      <w:ins w:id="89" w:author="Craig, Bruce A." w:date="2024-11-06T15:30:00Z" w16du:dateUtc="2024-11-06T20:30:00Z">
        <w:r w:rsidR="00C8157F">
          <w:t>ransforma</w:t>
        </w:r>
      </w:ins>
      <w:ins w:id="90" w:author="Craig, Bruce A." w:date="2024-11-06T15:31:00Z" w16du:dateUtc="2024-11-06T20:31:00Z">
        <w:r w:rsidR="00C8157F">
          <w:t xml:space="preserve">tions, such as the log, will be considered if there is severe </w:t>
        </w:r>
      </w:ins>
      <w:ins w:id="91" w:author="Craig, Bruce A." w:date="2024-11-06T15:32:00Z" w16du:dateUtc="2024-11-06T20:32:00Z">
        <w:r w:rsidR="00C8157F">
          <w:t>skewness.  Count data</w:t>
        </w:r>
      </w:ins>
      <w:ins w:id="92" w:author="Craig, Bruce A." w:date="2024-11-06T17:27:00Z" w16du:dateUtc="2024-11-06T22:27:00Z">
        <w:r w:rsidR="004861D6">
          <w:t>, such as the neuron firing rates,</w:t>
        </w:r>
      </w:ins>
      <w:ins w:id="93" w:author="Craig, Bruce A." w:date="2024-11-06T15:32:00Z" w16du:dateUtc="2024-11-06T20:32:00Z">
        <w:r w:rsidR="00C8157F">
          <w:t xml:space="preserve"> will either be analyzed using</w:t>
        </w:r>
      </w:ins>
      <w:ins w:id="94" w:author="Craig, Bruce A." w:date="2024-11-06T17:21:00Z" w16du:dateUtc="2024-11-06T22:21:00Z">
        <w:r w:rsidR="004861D6">
          <w:t xml:space="preserve"> Poisson </w:t>
        </w:r>
      </w:ins>
      <w:ins w:id="95" w:author="Craig, Bruce A." w:date="2024-11-06T17:22:00Z" w16du:dateUtc="2024-11-06T22:22:00Z">
        <w:r w:rsidR="004861D6">
          <w:t xml:space="preserve">or negative binomial </w:t>
        </w:r>
      </w:ins>
      <w:ins w:id="96" w:author="Craig, Bruce A." w:date="2024-11-06T17:21:00Z" w16du:dateUtc="2024-11-06T22:21:00Z">
        <w:r w:rsidR="004861D6">
          <w:t>regression</w:t>
        </w:r>
      </w:ins>
      <w:ins w:id="97" w:author="Craig, Bruce A." w:date="2024-11-06T17:23:00Z" w16du:dateUtc="2024-11-06T22:23:00Z">
        <w:r w:rsidR="004861D6">
          <w:t>.  Generalized estimating equations (G</w:t>
        </w:r>
      </w:ins>
      <w:ins w:id="98" w:author="Craig, Bruce A." w:date="2024-11-06T17:24:00Z" w16du:dateUtc="2024-11-06T22:24:00Z">
        <w:r w:rsidR="004861D6">
          <w:t xml:space="preserve">EE) will be used to </w:t>
        </w:r>
      </w:ins>
      <w:ins w:id="99" w:author="Craig, Bruce A." w:date="2024-11-06T17:25:00Z" w16du:dateUtc="2024-11-06T22:25:00Z">
        <w:r w:rsidR="004861D6">
          <w:t xml:space="preserve">account for the </w:t>
        </w:r>
      </w:ins>
      <w:ins w:id="100" w:author="Craig, Bruce A." w:date="2024-11-06T17:24:00Z" w16du:dateUtc="2024-11-06T22:24:00Z">
        <w:r w:rsidR="004861D6">
          <w:t xml:space="preserve">repeated </w:t>
        </w:r>
        <w:proofErr w:type="gramStart"/>
        <w:r w:rsidR="004861D6">
          <w:t>measure</w:t>
        </w:r>
      </w:ins>
      <w:ins w:id="101" w:author="Craig, Bruce A." w:date="2024-11-06T17:26:00Z" w16du:dateUtc="2024-11-06T22:26:00Z">
        <w:r w:rsidR="004861D6">
          <w:t>ments</w:t>
        </w:r>
      </w:ins>
      <w:ins w:id="102" w:author="Craig, Bruce A." w:date="2024-11-06T17:25:00Z" w16du:dateUtc="2024-11-06T22:25:00Z">
        <w:r w:rsidR="004861D6">
          <w:t xml:space="preserve">. </w:t>
        </w:r>
        <w:commentRangeStart w:id="103"/>
        <w:r w:rsidR="004861D6">
          <w:t xml:space="preserve"> </w:t>
        </w:r>
      </w:ins>
      <w:ins w:id="104" w:author="Craig, Bruce A." w:date="2024-11-06T17:24:00Z" w16du:dateUtc="2024-11-06T22:24:00Z">
        <w:r w:rsidR="004861D6">
          <w:t xml:space="preserve"> </w:t>
        </w:r>
      </w:ins>
      <w:proofErr w:type="gramEnd"/>
      <w:ins w:id="105" w:author="Craig, Bruce A." w:date="2024-11-06T15:32:00Z" w16du:dateUtc="2024-11-06T20:32:00Z">
        <w:r w:rsidR="00C8157F">
          <w:t xml:space="preserve"> </w:t>
        </w:r>
      </w:ins>
      <w:r w:rsidR="002A4523">
        <w:t xml:space="preserve">, or by ANOVA (≥3 groups) with Tukey’s post hoc test (all groups compared), or Dunnett’s post hoc (vs. control only). </w:t>
      </w:r>
      <w:commentRangeEnd w:id="103"/>
      <w:r w:rsidR="004861D6">
        <w:rPr>
          <w:rStyle w:val="CommentReference"/>
        </w:rPr>
        <w:commentReference w:id="103"/>
      </w:r>
      <w:commentRangeStart w:id="106"/>
      <w:r w:rsidR="002A4523">
        <w:t xml:space="preserve">Data failing the D'Agostino &amp;Pearson normality test will be analyzed by nonparametric tests: Mann-Whitney U test (two groups) or Kruskal-Wallis test with a Dunn’s post hoc test (≥3 groups). </w:t>
      </w:r>
      <w:commentRangeEnd w:id="106"/>
      <w:r w:rsidR="00BF5E7C">
        <w:rPr>
          <w:rStyle w:val="CommentReference"/>
        </w:rPr>
        <w:commentReference w:id="106"/>
      </w:r>
      <w:r w:rsidR="002A4523">
        <w:t>C</w:t>
      </w:r>
      <w:commentRangeStart w:id="107"/>
      <w:r w:rsidR="002A4523">
        <w:t>omparison of slopes will be assessed by appropriate regression (linear or nonlinear) analysis.</w:t>
      </w:r>
      <w:commentRangeEnd w:id="107"/>
      <w:r w:rsidR="00BF5E7C">
        <w:rPr>
          <w:rStyle w:val="CommentReference"/>
        </w:rPr>
        <w:commentReference w:id="107"/>
      </w:r>
      <w:r w:rsidR="002A4523">
        <w:t xml:space="preserve"> </w:t>
      </w:r>
      <w:commentRangeStart w:id="108"/>
      <w:r w:rsidR="002A4523">
        <w:t>For all tests, p&lt;0.05 will be deemed significant.</w:t>
      </w:r>
      <w:commentRangeEnd w:id="108"/>
      <w:r w:rsidR="00BF5E7C">
        <w:rPr>
          <w:rStyle w:val="CommentReference"/>
        </w:rPr>
        <w:commentReference w:id="108"/>
      </w:r>
    </w:p>
    <w:p w14:paraId="054F44AA" w14:textId="77777777" w:rsidR="00670E21" w:rsidRPr="00446129" w:rsidRDefault="00670E21" w:rsidP="00670E21">
      <w:pPr>
        <w:pStyle w:val="Heading1"/>
        <w:tabs>
          <w:tab w:val="left" w:pos="460"/>
        </w:tabs>
        <w:ind w:left="0"/>
      </w:pPr>
      <w:r w:rsidRPr="00446129">
        <w:t>5. Research Timeline (shown in Table 1)</w:t>
      </w:r>
    </w:p>
    <w:p w14:paraId="30BAD37F" w14:textId="689930C1" w:rsidR="006509F5" w:rsidRDefault="00670E21" w:rsidP="006509F5">
      <w:pPr>
        <w:pStyle w:val="Heading1"/>
        <w:tabs>
          <w:tab w:val="left" w:pos="460"/>
        </w:tabs>
        <w:ind w:left="0"/>
        <w:jc w:val="left"/>
        <w:rPr>
          <w:rFonts w:eastAsia="Times New Roman"/>
          <w:b w:val="0"/>
          <w:bCs w:val="0"/>
          <w:lang w:eastAsia="zh-CN"/>
        </w:rPr>
      </w:pPr>
      <w:r w:rsidRPr="00446129">
        <w:t>6. Future Directions</w:t>
      </w:r>
      <w:r w:rsidR="005A4A2D">
        <w:t xml:space="preserve"> (independence from Yang’s lab)</w:t>
      </w:r>
      <w:r w:rsidRPr="00446129">
        <w:t xml:space="preserve">: </w:t>
      </w:r>
      <w:r w:rsidR="006509F5" w:rsidRPr="006509F5">
        <w:rPr>
          <w:rFonts w:eastAsia="Times New Roman"/>
          <w:b w:val="0"/>
          <w:bCs w:val="0"/>
          <w:lang w:eastAsia="zh-CN"/>
        </w:rPr>
        <w:t>As an independent scientist, I aim to:</w:t>
      </w:r>
    </w:p>
    <w:p w14:paraId="7F62F8E6" w14:textId="6BCC3021" w:rsidR="00FC53D7" w:rsidRDefault="006509F5" w:rsidP="009E582F">
      <w:pPr>
        <w:pStyle w:val="Heading1"/>
        <w:tabs>
          <w:tab w:val="left" w:pos="460"/>
        </w:tabs>
        <w:ind w:left="0"/>
        <w:jc w:val="left"/>
        <w:rPr>
          <w:rFonts w:eastAsia="Times New Roman"/>
          <w:lang w:eastAsia="zh-CN"/>
        </w:rPr>
      </w:pPr>
      <w:r w:rsidRPr="00354060">
        <w:rPr>
          <w:rFonts w:eastAsia="Times New Roman"/>
          <w:lang w:eastAsia="zh-CN"/>
        </w:rPr>
        <w:t>1</w:t>
      </w:r>
      <w:r w:rsidR="00354060" w:rsidRPr="00354060">
        <w:rPr>
          <w:rFonts w:eastAsia="Times New Roman"/>
          <w:lang w:eastAsia="zh-CN"/>
        </w:rPr>
        <w:t>)</w:t>
      </w:r>
      <w:r>
        <w:rPr>
          <w:rFonts w:eastAsia="Times New Roman"/>
          <w:b w:val="0"/>
          <w:bCs w:val="0"/>
          <w:lang w:eastAsia="zh-CN"/>
        </w:rPr>
        <w:t xml:space="preserve"> </w:t>
      </w:r>
      <w:r w:rsidRPr="006509F5">
        <w:rPr>
          <w:rFonts w:eastAsia="Times New Roman"/>
          <w:b w:val="0"/>
          <w:bCs w:val="0"/>
          <w:lang w:eastAsia="zh-CN"/>
        </w:rPr>
        <w:t>Investigating the pathological development of human cortico-striatal circuits in chimeric mouse brains using advanced brain-clearing techniques.</w:t>
      </w:r>
      <w:r>
        <w:rPr>
          <w:rFonts w:eastAsia="Times New Roman"/>
          <w:b w:val="0"/>
          <w:bCs w:val="0"/>
          <w:lang w:eastAsia="zh-CN"/>
        </w:rPr>
        <w:t xml:space="preserve"> </w:t>
      </w:r>
      <w:bookmarkStart w:id="109" w:name="OLE_LINK20"/>
      <w:r w:rsidR="002B3636" w:rsidRPr="002B3636">
        <w:rPr>
          <w:rFonts w:eastAsia="Times New Roman"/>
          <w:lang w:eastAsia="zh-CN"/>
        </w:rPr>
        <w:t>2)</w:t>
      </w:r>
      <w:r w:rsidR="002B3636">
        <w:rPr>
          <w:rFonts w:eastAsia="Times New Roman"/>
          <w:b w:val="0"/>
          <w:bCs w:val="0"/>
          <w:lang w:eastAsia="zh-CN"/>
        </w:rPr>
        <w:t xml:space="preserve"> </w:t>
      </w:r>
      <w:bookmarkEnd w:id="109"/>
      <w:r w:rsidR="00496151" w:rsidRPr="00496151">
        <w:rPr>
          <w:rFonts w:eastAsia="Times New Roman"/>
          <w:b w:val="0"/>
          <w:bCs w:val="0"/>
          <w:lang w:eastAsia="zh-CN"/>
        </w:rPr>
        <w:t xml:space="preserve">After comparing RNA-seq data from </w:t>
      </w:r>
      <w:proofErr w:type="spellStart"/>
      <w:r w:rsidR="00496151" w:rsidRPr="00496151">
        <w:rPr>
          <w:rFonts w:eastAsia="Times New Roman"/>
          <w:b w:val="0"/>
          <w:bCs w:val="0"/>
          <w:lang w:eastAsia="zh-CN"/>
        </w:rPr>
        <w:t>assembloids</w:t>
      </w:r>
      <w:proofErr w:type="spellEnd"/>
      <w:r w:rsidR="00496151" w:rsidRPr="00496151">
        <w:rPr>
          <w:rFonts w:eastAsia="Times New Roman"/>
          <w:b w:val="0"/>
          <w:bCs w:val="0"/>
          <w:lang w:eastAsia="zh-CN"/>
        </w:rPr>
        <w:t xml:space="preserve"> and mouse models, </w:t>
      </w:r>
      <w:r w:rsidR="00235A7B">
        <w:rPr>
          <w:rFonts w:eastAsia="Times New Roman"/>
          <w:b w:val="0"/>
          <w:bCs w:val="0"/>
          <w:lang w:eastAsia="zh-CN"/>
        </w:rPr>
        <w:t xml:space="preserve">I </w:t>
      </w:r>
      <w:r w:rsidR="00235A7B">
        <w:rPr>
          <w:rFonts w:eastAsia="Times New Roman"/>
          <w:b w:val="0"/>
          <w:bCs w:val="0"/>
          <w:lang w:eastAsia="zh-CN"/>
        </w:rPr>
        <w:lastRenderedPageBreak/>
        <w:t>will</w:t>
      </w:r>
      <w:r w:rsidR="00496151" w:rsidRPr="00496151">
        <w:rPr>
          <w:rFonts w:eastAsia="Times New Roman"/>
          <w:b w:val="0"/>
          <w:bCs w:val="0"/>
          <w:lang w:eastAsia="zh-CN"/>
        </w:rPr>
        <w:t xml:space="preserve"> identif</w:t>
      </w:r>
      <w:r w:rsidR="00235A7B">
        <w:rPr>
          <w:rFonts w:eastAsia="Times New Roman"/>
          <w:b w:val="0"/>
          <w:bCs w:val="0"/>
          <w:lang w:eastAsia="zh-CN"/>
        </w:rPr>
        <w:t>y</w:t>
      </w:r>
      <w:r w:rsidR="00496151" w:rsidRPr="00496151">
        <w:rPr>
          <w:rFonts w:eastAsia="Times New Roman"/>
          <w:b w:val="0"/>
          <w:bCs w:val="0"/>
          <w:lang w:eastAsia="zh-CN"/>
        </w:rPr>
        <w:t xml:space="preserve"> both shared (convergent) and unique (divergent) gene and pathway alterations. I plan to further explore these changes. Convergent alterations may highlight common therapeutic targets, while divergent changes could explain why </w:t>
      </w:r>
      <w:r w:rsidR="00235A7B" w:rsidRPr="00235A7B">
        <w:rPr>
          <w:rFonts w:eastAsia="Times New Roman"/>
          <w:b w:val="0"/>
          <w:bCs w:val="0"/>
          <w:i/>
          <w:iCs/>
          <w:lang w:eastAsia="zh-CN"/>
        </w:rPr>
        <w:t>SCN2A-</w:t>
      </w:r>
      <w:r w:rsidR="00496151" w:rsidRPr="00235A7B">
        <w:rPr>
          <w:rFonts w:eastAsia="Times New Roman"/>
          <w:b w:val="0"/>
          <w:bCs w:val="0"/>
          <w:i/>
          <w:iCs/>
          <w:lang w:eastAsia="zh-CN"/>
        </w:rPr>
        <w:t>HET</w:t>
      </w:r>
      <w:r w:rsidR="00496151" w:rsidRPr="00496151">
        <w:rPr>
          <w:rFonts w:eastAsia="Times New Roman"/>
          <w:b w:val="0"/>
          <w:bCs w:val="0"/>
          <w:lang w:eastAsia="zh-CN"/>
        </w:rPr>
        <w:t xml:space="preserve"> mutations are sufficient to cause </w:t>
      </w:r>
      <w:r w:rsidR="00235A7B">
        <w:rPr>
          <w:rFonts w:eastAsia="Times New Roman"/>
          <w:b w:val="0"/>
          <w:bCs w:val="0"/>
          <w:lang w:eastAsia="zh-CN"/>
        </w:rPr>
        <w:t>autism</w:t>
      </w:r>
      <w:r w:rsidR="00496151" w:rsidRPr="00496151">
        <w:rPr>
          <w:rFonts w:eastAsia="Times New Roman"/>
          <w:b w:val="0"/>
          <w:bCs w:val="0"/>
          <w:lang w:eastAsia="zh-CN"/>
        </w:rPr>
        <w:t xml:space="preserve"> in humans.</w:t>
      </w:r>
      <w:r w:rsidR="00496151">
        <w:rPr>
          <w:rFonts w:eastAsia="Times New Roman"/>
          <w:b w:val="0"/>
          <w:bCs w:val="0"/>
          <w:lang w:eastAsia="zh-CN"/>
        </w:rPr>
        <w:t xml:space="preserve"> </w:t>
      </w:r>
      <w:r w:rsidR="00C45888">
        <w:rPr>
          <w:rFonts w:eastAsia="Times New Roman"/>
          <w:lang w:eastAsia="zh-CN"/>
        </w:rPr>
        <w:t>3</w:t>
      </w:r>
      <w:r w:rsidR="00C45888" w:rsidRPr="00354060">
        <w:rPr>
          <w:rFonts w:eastAsia="Times New Roman"/>
          <w:lang w:eastAsia="zh-CN"/>
        </w:rPr>
        <w:t>)</w:t>
      </w:r>
      <w:r w:rsidR="00C45888">
        <w:rPr>
          <w:rFonts w:eastAsia="Times New Roman"/>
          <w:b w:val="0"/>
          <w:bCs w:val="0"/>
          <w:lang w:eastAsia="zh-CN"/>
        </w:rPr>
        <w:t xml:space="preserve"> </w:t>
      </w:r>
      <w:r w:rsidR="00C45888" w:rsidRPr="00354060">
        <w:rPr>
          <w:rFonts w:eastAsia="Times New Roman"/>
          <w:b w:val="0"/>
          <w:bCs w:val="0"/>
          <w:lang w:eastAsia="zh-CN"/>
        </w:rPr>
        <w:t xml:space="preserve">Since the reward system </w:t>
      </w:r>
      <w:r w:rsidR="00C45888">
        <w:rPr>
          <w:rFonts w:eastAsia="Times New Roman"/>
          <w:b w:val="0"/>
          <w:bCs w:val="0"/>
          <w:lang w:eastAsia="zh-CN"/>
        </w:rPr>
        <w:t xml:space="preserve">is </w:t>
      </w:r>
      <w:r w:rsidR="00235A7B">
        <w:rPr>
          <w:rFonts w:eastAsia="Times New Roman"/>
          <w:b w:val="0"/>
          <w:bCs w:val="0"/>
          <w:lang w:eastAsia="zh-CN"/>
        </w:rPr>
        <w:t xml:space="preserve">critically involved </w:t>
      </w:r>
      <w:r w:rsidR="00C45888">
        <w:rPr>
          <w:rFonts w:eastAsia="Times New Roman"/>
          <w:b w:val="0"/>
          <w:bCs w:val="0"/>
          <w:lang w:eastAsia="zh-CN"/>
        </w:rPr>
        <w:t>in</w:t>
      </w:r>
      <w:r w:rsidR="00C45888" w:rsidRPr="00354060">
        <w:rPr>
          <w:rFonts w:eastAsia="Times New Roman"/>
          <w:b w:val="0"/>
          <w:bCs w:val="0"/>
          <w:lang w:eastAsia="zh-CN"/>
        </w:rPr>
        <w:t xml:space="preserve"> ASD, I </w:t>
      </w:r>
      <w:r w:rsidR="00C45888">
        <w:rPr>
          <w:rFonts w:eastAsia="Times New Roman"/>
          <w:b w:val="0"/>
          <w:bCs w:val="0"/>
          <w:lang w:eastAsia="zh-CN"/>
        </w:rPr>
        <w:t>plan</w:t>
      </w:r>
      <w:r w:rsidR="00C45888" w:rsidRPr="00354060">
        <w:rPr>
          <w:rFonts w:eastAsia="Times New Roman"/>
          <w:b w:val="0"/>
          <w:bCs w:val="0"/>
          <w:lang w:eastAsia="zh-CN"/>
        </w:rPr>
        <w:t xml:space="preserve"> to </w:t>
      </w:r>
      <w:r w:rsidR="00C45888">
        <w:rPr>
          <w:rFonts w:eastAsia="Times New Roman"/>
          <w:b w:val="0"/>
          <w:bCs w:val="0"/>
          <w:lang w:eastAsia="zh-CN"/>
        </w:rPr>
        <w:t xml:space="preserve">generate </w:t>
      </w:r>
      <w:r w:rsidR="00C45888" w:rsidRPr="00354060">
        <w:rPr>
          <w:rFonts w:eastAsia="Times New Roman"/>
          <w:b w:val="0"/>
          <w:bCs w:val="0"/>
          <w:lang w:eastAsia="zh-CN"/>
        </w:rPr>
        <w:t xml:space="preserve">cortico-striatal-midbrain </w:t>
      </w:r>
      <w:proofErr w:type="spellStart"/>
      <w:r w:rsidR="00C45888" w:rsidRPr="00354060">
        <w:rPr>
          <w:rFonts w:eastAsia="Times New Roman"/>
          <w:b w:val="0"/>
          <w:bCs w:val="0"/>
          <w:lang w:eastAsia="zh-CN"/>
        </w:rPr>
        <w:t>assembloids</w:t>
      </w:r>
      <w:proofErr w:type="spellEnd"/>
      <w:r w:rsidR="00C45888" w:rsidRPr="00354060">
        <w:rPr>
          <w:rFonts w:eastAsia="Times New Roman"/>
          <w:b w:val="0"/>
          <w:bCs w:val="0"/>
          <w:lang w:eastAsia="zh-CN"/>
        </w:rPr>
        <w:t xml:space="preserve"> </w:t>
      </w:r>
      <w:r w:rsidR="00C45888">
        <w:rPr>
          <w:rFonts w:eastAsia="Times New Roman"/>
          <w:b w:val="0"/>
          <w:bCs w:val="0"/>
          <w:lang w:eastAsia="zh-CN"/>
        </w:rPr>
        <w:t xml:space="preserve">to </w:t>
      </w:r>
      <w:r w:rsidR="00235A7B">
        <w:rPr>
          <w:rFonts w:eastAsia="Times New Roman"/>
          <w:b w:val="0"/>
          <w:bCs w:val="0"/>
          <w:lang w:eastAsia="zh-CN"/>
        </w:rPr>
        <w:t xml:space="preserve">determine </w:t>
      </w:r>
      <w:r w:rsidR="00C45888">
        <w:rPr>
          <w:rFonts w:eastAsia="Times New Roman"/>
          <w:b w:val="0"/>
          <w:bCs w:val="0"/>
          <w:lang w:eastAsia="zh-CN"/>
        </w:rPr>
        <w:t xml:space="preserve">how </w:t>
      </w:r>
      <w:bookmarkStart w:id="110" w:name="OLE_LINK19"/>
      <w:r w:rsidR="00C45888" w:rsidRPr="00354060">
        <w:rPr>
          <w:rFonts w:eastAsia="Times New Roman"/>
          <w:b w:val="0"/>
          <w:bCs w:val="0"/>
          <w:lang w:eastAsia="zh-CN"/>
        </w:rPr>
        <w:t>Na</w:t>
      </w:r>
      <w:r w:rsidR="00C45888" w:rsidRPr="00354060">
        <w:rPr>
          <w:rFonts w:eastAsia="Times New Roman"/>
          <w:b w:val="0"/>
          <w:bCs w:val="0"/>
          <w:vertAlign w:val="subscript"/>
          <w:lang w:eastAsia="zh-CN"/>
        </w:rPr>
        <w:t>V</w:t>
      </w:r>
      <w:r w:rsidR="00C45888" w:rsidRPr="00354060">
        <w:rPr>
          <w:rFonts w:eastAsia="Times New Roman"/>
          <w:b w:val="0"/>
          <w:bCs w:val="0"/>
          <w:lang w:eastAsia="zh-CN"/>
        </w:rPr>
        <w:t xml:space="preserve">1.2 </w:t>
      </w:r>
      <w:bookmarkEnd w:id="110"/>
      <w:r w:rsidR="00C45888" w:rsidRPr="00354060">
        <w:rPr>
          <w:rFonts w:eastAsia="Times New Roman"/>
          <w:b w:val="0"/>
          <w:bCs w:val="0"/>
          <w:lang w:eastAsia="zh-CN"/>
        </w:rPr>
        <w:t xml:space="preserve">deficiency </w:t>
      </w:r>
      <w:r w:rsidR="00C45888">
        <w:rPr>
          <w:rFonts w:eastAsia="Times New Roman"/>
          <w:b w:val="0"/>
          <w:bCs w:val="0"/>
          <w:lang w:eastAsia="zh-CN"/>
        </w:rPr>
        <w:t>affects</w:t>
      </w:r>
      <w:r w:rsidR="00C45888" w:rsidRPr="00354060">
        <w:rPr>
          <w:rFonts w:eastAsia="Times New Roman"/>
          <w:b w:val="0"/>
          <w:bCs w:val="0"/>
          <w:lang w:eastAsia="zh-CN"/>
        </w:rPr>
        <w:t xml:space="preserve"> human cortico-striatal-midbrain circuit</w:t>
      </w:r>
      <w:r w:rsidR="00C45888">
        <w:rPr>
          <w:rFonts w:eastAsia="Times New Roman"/>
          <w:b w:val="0"/>
          <w:bCs w:val="0"/>
          <w:lang w:eastAsia="zh-CN"/>
        </w:rPr>
        <w:t>ry</w:t>
      </w:r>
      <w:r w:rsidR="00235A7B">
        <w:rPr>
          <w:rFonts w:eastAsia="Times New Roman"/>
          <w:b w:val="0"/>
          <w:bCs w:val="0"/>
          <w:lang w:eastAsia="zh-CN"/>
        </w:rPr>
        <w:t xml:space="preserve">, having </w:t>
      </w:r>
      <w:r w:rsidR="00235A7B" w:rsidRPr="00235A7B">
        <w:rPr>
          <w:rFonts w:eastAsia="Times New Roman"/>
          <w:b w:val="0"/>
          <w:bCs w:val="0"/>
          <w:lang w:eastAsia="zh-CN"/>
        </w:rPr>
        <w:t>the potential for identifying</w:t>
      </w:r>
      <w:r w:rsidR="00235A7B">
        <w:rPr>
          <w:rFonts w:eastAsia="Times New Roman"/>
          <w:b w:val="0"/>
          <w:bCs w:val="0"/>
          <w:lang w:eastAsia="zh-CN"/>
        </w:rPr>
        <w:t xml:space="preserve"> new interventions</w:t>
      </w:r>
      <w:r w:rsidR="00C45888">
        <w:rPr>
          <w:rFonts w:eastAsia="Times New Roman"/>
          <w:b w:val="0"/>
          <w:bCs w:val="0"/>
          <w:lang w:eastAsia="zh-CN"/>
        </w:rPr>
        <w:t>.</w:t>
      </w:r>
      <w:r w:rsidR="00496151">
        <w:rPr>
          <w:rFonts w:eastAsia="Times New Roman"/>
          <w:b w:val="0"/>
          <w:bCs w:val="0"/>
          <w:lang w:eastAsia="zh-CN"/>
        </w:rPr>
        <w:t xml:space="preserve"> </w:t>
      </w:r>
      <w:r w:rsidR="002B3636" w:rsidRPr="002B3636">
        <w:rPr>
          <w:rFonts w:eastAsia="Times New Roman"/>
          <w:lang w:eastAsia="zh-CN"/>
        </w:rPr>
        <w:t>4</w:t>
      </w:r>
      <w:r w:rsidR="002B3636">
        <w:rPr>
          <w:rFonts w:eastAsia="Times New Roman"/>
          <w:b w:val="0"/>
          <w:bCs w:val="0"/>
          <w:lang w:eastAsia="zh-CN"/>
        </w:rPr>
        <w:t>)</w:t>
      </w:r>
      <w:r>
        <w:rPr>
          <w:rFonts w:eastAsia="Times New Roman"/>
          <w:b w:val="0"/>
          <w:bCs w:val="0"/>
          <w:lang w:eastAsia="zh-CN"/>
        </w:rPr>
        <w:t xml:space="preserve"> </w:t>
      </w:r>
      <w:r w:rsidR="00235A7B">
        <w:rPr>
          <w:rFonts w:eastAsia="Times New Roman"/>
          <w:b w:val="0"/>
          <w:bCs w:val="0"/>
          <w:lang w:eastAsia="zh-CN"/>
        </w:rPr>
        <w:t>C</w:t>
      </w:r>
      <w:r w:rsidR="00235A7B" w:rsidRPr="006509F5">
        <w:rPr>
          <w:rFonts w:eastAsia="Times New Roman"/>
          <w:b w:val="0"/>
          <w:bCs w:val="0"/>
          <w:lang w:eastAsia="zh-CN"/>
        </w:rPr>
        <w:t>onsidering that approximately 30% of children with autism also have epilepsy, and vice versa</w:t>
      </w:r>
      <w:r w:rsidR="00235A7B">
        <w:rPr>
          <w:rFonts w:eastAsia="Times New Roman"/>
          <w:b w:val="0"/>
          <w:bCs w:val="0"/>
          <w:lang w:eastAsia="zh-CN"/>
        </w:rPr>
        <w:t>,</w:t>
      </w:r>
      <w:r w:rsidR="00235A7B" w:rsidRPr="006509F5">
        <w:rPr>
          <w:rFonts w:eastAsia="Times New Roman"/>
          <w:b w:val="0"/>
          <w:bCs w:val="0"/>
          <w:lang w:eastAsia="zh-CN"/>
        </w:rPr>
        <w:t xml:space="preserve"> </w:t>
      </w:r>
      <w:r w:rsidR="00235A7B">
        <w:rPr>
          <w:rFonts w:eastAsia="Times New Roman"/>
          <w:b w:val="0"/>
          <w:bCs w:val="0"/>
          <w:lang w:eastAsia="zh-CN"/>
        </w:rPr>
        <w:t xml:space="preserve">I plan to study the </w:t>
      </w:r>
      <w:r w:rsidR="00235A7B" w:rsidRPr="006509F5">
        <w:rPr>
          <w:rFonts w:eastAsia="Times New Roman"/>
          <w:b w:val="0"/>
          <w:bCs w:val="0"/>
          <w:lang w:eastAsia="zh-CN"/>
        </w:rPr>
        <w:t>epilepsy</w:t>
      </w:r>
      <w:r w:rsidRPr="006509F5">
        <w:rPr>
          <w:rFonts w:eastAsia="Times New Roman"/>
          <w:b w:val="0"/>
          <w:bCs w:val="0"/>
          <w:lang w:eastAsia="zh-CN"/>
        </w:rPr>
        <w:t>-autism comorbidity</w:t>
      </w:r>
      <w:r w:rsidR="00235A7B">
        <w:rPr>
          <w:rFonts w:eastAsia="Times New Roman"/>
          <w:b w:val="0"/>
          <w:bCs w:val="0"/>
          <w:lang w:eastAsia="zh-CN"/>
        </w:rPr>
        <w:t xml:space="preserve"> in chimeric mouse model</w:t>
      </w:r>
      <w:r w:rsidRPr="006509F5">
        <w:rPr>
          <w:rFonts w:eastAsia="Times New Roman"/>
          <w:b w:val="0"/>
          <w:bCs w:val="0"/>
          <w:lang w:eastAsia="zh-CN"/>
        </w:rPr>
        <w:t>.</w:t>
      </w:r>
      <w:r w:rsidR="00354060" w:rsidRPr="00354060">
        <w:rPr>
          <w:rFonts w:eastAsia="Times New Roman"/>
          <w:lang w:eastAsia="zh-CN"/>
        </w:rPr>
        <w:t xml:space="preserve"> </w:t>
      </w:r>
      <w:r w:rsidR="00FC53D7">
        <w:rPr>
          <w:rFonts w:eastAsia="Times New Roman"/>
          <w:lang w:eastAsia="zh-CN"/>
        </w:rPr>
        <w:br w:type="page"/>
      </w:r>
    </w:p>
    <w:p w14:paraId="1ADA84ED" w14:textId="77777777" w:rsidR="00496151" w:rsidRDefault="00496151" w:rsidP="0035415C">
      <w:pPr>
        <w:jc w:val="both"/>
        <w:rPr>
          <w:rFonts w:eastAsia="Times New Roman"/>
          <w:lang w:eastAsia="zh-CN"/>
        </w:rPr>
      </w:pPr>
    </w:p>
    <w:p w14:paraId="3051623D" w14:textId="0243D585" w:rsidR="00B40F43" w:rsidRPr="00446129" w:rsidRDefault="007F5AA7" w:rsidP="0035415C">
      <w:pPr>
        <w:jc w:val="both"/>
        <w:rPr>
          <w:b/>
        </w:rPr>
      </w:pPr>
      <w:r w:rsidRPr="00446129">
        <w:rPr>
          <w:b/>
        </w:rPr>
        <w:t>Bibliography and References Cited</w:t>
      </w:r>
    </w:p>
    <w:p w14:paraId="1CDB5E39" w14:textId="77777777" w:rsidR="0030789F" w:rsidRPr="00446129" w:rsidRDefault="0030789F" w:rsidP="0035415C">
      <w:pPr>
        <w:jc w:val="both"/>
        <w:rPr>
          <w:b/>
        </w:rPr>
      </w:pPr>
    </w:p>
    <w:p w14:paraId="7966A145" w14:textId="6F831772" w:rsidR="00B66A14" w:rsidRPr="00B66A14" w:rsidRDefault="005C0527" w:rsidP="00B66A14">
      <w:pPr>
        <w:pStyle w:val="EndNoteBibliography"/>
        <w:ind w:left="720" w:hanging="720"/>
      </w:pPr>
      <w:r w:rsidRPr="00446129">
        <w:rPr>
          <w:rFonts w:ascii="Arial" w:hAnsi="Arial" w:cs="Arial"/>
        </w:rPr>
        <w:fldChar w:fldCharType="begin"/>
      </w:r>
      <w:r w:rsidRPr="00446129">
        <w:rPr>
          <w:rFonts w:ascii="Arial" w:hAnsi="Arial" w:cs="Arial"/>
        </w:rPr>
        <w:instrText xml:space="preserve"> ADDIN EN.REFLIST </w:instrText>
      </w:r>
      <w:r w:rsidRPr="00446129">
        <w:rPr>
          <w:rFonts w:ascii="Arial" w:hAnsi="Arial" w:cs="Arial"/>
        </w:rPr>
        <w:fldChar w:fldCharType="separate"/>
      </w:r>
      <w:r w:rsidR="00B66A14" w:rsidRPr="00B66A14">
        <w:t>1</w:t>
      </w:r>
      <w:r w:rsidR="00B66A14" w:rsidRPr="00B66A14">
        <w:tab/>
        <w:t>Sanders, S. J.</w:t>
      </w:r>
      <w:r w:rsidR="00B66A14" w:rsidRPr="00B66A14">
        <w:rPr>
          <w:i/>
        </w:rPr>
        <w:t xml:space="preserve"> et al.</w:t>
      </w:r>
      <w:r w:rsidR="00B66A14" w:rsidRPr="00B66A14">
        <w:t xml:space="preserve"> De novo mutations revealed by whole-exome sequencing are strongly associated with autism. </w:t>
      </w:r>
      <w:r w:rsidR="00B66A14" w:rsidRPr="00B66A14">
        <w:rPr>
          <w:i/>
        </w:rPr>
        <w:t>Nature</w:t>
      </w:r>
      <w:r w:rsidR="00B66A14" w:rsidRPr="00B66A14">
        <w:t xml:space="preserve"> </w:t>
      </w:r>
      <w:r w:rsidR="00B66A14" w:rsidRPr="00B66A14">
        <w:rPr>
          <w:b/>
        </w:rPr>
        <w:t>485</w:t>
      </w:r>
      <w:r w:rsidR="00B66A14" w:rsidRPr="00B66A14">
        <w:t xml:space="preserve">, 237-241 (2012). </w:t>
      </w:r>
      <w:hyperlink r:id="rId34" w:history="1">
        <w:r w:rsidR="00B66A14" w:rsidRPr="00B66A14">
          <w:rPr>
            <w:rStyle w:val="Hyperlink"/>
          </w:rPr>
          <w:t>https://doi.org/10.1038/nature10945</w:t>
        </w:r>
      </w:hyperlink>
    </w:p>
    <w:p w14:paraId="27546CC5" w14:textId="26D44537" w:rsidR="00B66A14" w:rsidRPr="00B66A14" w:rsidRDefault="00B66A14" w:rsidP="00B66A14">
      <w:pPr>
        <w:pStyle w:val="EndNoteBibliography"/>
        <w:ind w:left="720" w:hanging="720"/>
      </w:pPr>
      <w:r w:rsidRPr="00B66A14">
        <w:t>2</w:t>
      </w:r>
      <w:r w:rsidRPr="00B66A14">
        <w:tab/>
        <w:t>Satterstrom, F. K.</w:t>
      </w:r>
      <w:r w:rsidRPr="00B66A14">
        <w:rPr>
          <w:i/>
        </w:rPr>
        <w:t xml:space="preserve"> et al.</w:t>
      </w:r>
      <w:r w:rsidRPr="00B66A14">
        <w:t xml:space="preserve"> Large-Scale Exome Sequencing Study Implicates Both Developmental and Functional Changes in the Neurobiology of Autism. </w:t>
      </w:r>
      <w:r w:rsidRPr="00B66A14">
        <w:rPr>
          <w:i/>
        </w:rPr>
        <w:t>Cell</w:t>
      </w:r>
      <w:r w:rsidRPr="00B66A14">
        <w:t xml:space="preserve"> </w:t>
      </w:r>
      <w:r w:rsidRPr="00B66A14">
        <w:rPr>
          <w:b/>
        </w:rPr>
        <w:t>180</w:t>
      </w:r>
      <w:r w:rsidRPr="00B66A14">
        <w:t xml:space="preserve">, 568-584 e523 (2020). </w:t>
      </w:r>
      <w:hyperlink r:id="rId35" w:history="1">
        <w:r w:rsidRPr="00B66A14">
          <w:rPr>
            <w:rStyle w:val="Hyperlink"/>
          </w:rPr>
          <w:t>https://doi.org/10.1016/j.cell.2019.12.036</w:t>
        </w:r>
      </w:hyperlink>
    </w:p>
    <w:p w14:paraId="2DA94394" w14:textId="550E01A4" w:rsidR="00B66A14" w:rsidRPr="00B66A14" w:rsidRDefault="00B66A14" w:rsidP="00B66A14">
      <w:pPr>
        <w:pStyle w:val="EndNoteBibliography"/>
        <w:ind w:left="720" w:hanging="720"/>
      </w:pPr>
      <w:r w:rsidRPr="00B66A14">
        <w:t>3</w:t>
      </w:r>
      <w:r w:rsidRPr="00B66A14">
        <w:tab/>
        <w:t>Ben-Shalom, R.</w:t>
      </w:r>
      <w:r w:rsidRPr="00B66A14">
        <w:rPr>
          <w:i/>
        </w:rPr>
        <w:t xml:space="preserve"> et al.</w:t>
      </w:r>
      <w:r w:rsidRPr="00B66A14">
        <w:t xml:space="preserve"> Opposing Effects on NaV1.2 Function Underlie Differences Between SCN2A Variants Observed in Individuals With Autism Spectrum Disorder or Infantile Seizures. </w:t>
      </w:r>
      <w:r w:rsidRPr="00B66A14">
        <w:rPr>
          <w:i/>
        </w:rPr>
        <w:t>Biol Psychiatry</w:t>
      </w:r>
      <w:r w:rsidRPr="00B66A14">
        <w:t xml:space="preserve"> </w:t>
      </w:r>
      <w:r w:rsidRPr="00B66A14">
        <w:rPr>
          <w:b/>
        </w:rPr>
        <w:t>82</w:t>
      </w:r>
      <w:r w:rsidRPr="00B66A14">
        <w:t xml:space="preserve">, 224-232 (2017). </w:t>
      </w:r>
      <w:hyperlink r:id="rId36" w:history="1">
        <w:r w:rsidRPr="00B66A14">
          <w:rPr>
            <w:rStyle w:val="Hyperlink"/>
          </w:rPr>
          <w:t>https://doi.org/10.1016/j.biopsych.2017.01.009</w:t>
        </w:r>
      </w:hyperlink>
    </w:p>
    <w:p w14:paraId="65358845" w14:textId="6A0D26DE" w:rsidR="00B66A14" w:rsidRPr="00B66A14" w:rsidRDefault="00B66A14" w:rsidP="00B66A14">
      <w:pPr>
        <w:pStyle w:val="EndNoteBibliography"/>
        <w:ind w:left="720" w:hanging="720"/>
      </w:pPr>
      <w:r w:rsidRPr="00B66A14">
        <w:t>4</w:t>
      </w:r>
      <w:r w:rsidRPr="00B66A14">
        <w:tab/>
        <w:t>Berg, A. T.</w:t>
      </w:r>
      <w:r w:rsidRPr="00B66A14">
        <w:rPr>
          <w:i/>
        </w:rPr>
        <w:t xml:space="preserve"> et al.</w:t>
      </w:r>
      <w:r w:rsidRPr="00B66A14">
        <w:t xml:space="preserve"> Expanded clinical phenotype spectrum correlates with variant function in SCN2A-related disorders. </w:t>
      </w:r>
      <w:r w:rsidRPr="00B66A14">
        <w:rPr>
          <w:i/>
        </w:rPr>
        <w:t>Brain</w:t>
      </w:r>
      <w:r w:rsidRPr="00B66A14">
        <w:t xml:space="preserve"> </w:t>
      </w:r>
      <w:r w:rsidRPr="00B66A14">
        <w:rPr>
          <w:b/>
        </w:rPr>
        <w:t>147</w:t>
      </w:r>
      <w:r w:rsidRPr="00B66A14">
        <w:t xml:space="preserve">, 2761-2774 (2024). </w:t>
      </w:r>
      <w:hyperlink r:id="rId37" w:history="1">
        <w:r w:rsidRPr="00B66A14">
          <w:rPr>
            <w:rStyle w:val="Hyperlink"/>
          </w:rPr>
          <w:t>https://doi.org/10.1093/brain/awae125</w:t>
        </w:r>
      </w:hyperlink>
    </w:p>
    <w:p w14:paraId="5859CBE2" w14:textId="77777777" w:rsidR="00B66A14" w:rsidRPr="00B66A14" w:rsidRDefault="00B66A14" w:rsidP="00B66A14">
      <w:pPr>
        <w:pStyle w:val="EndNoteBibliography"/>
        <w:ind w:left="720" w:hanging="720"/>
      </w:pPr>
      <w:r w:rsidRPr="00B66A14">
        <w:t>5</w:t>
      </w:r>
      <w:r w:rsidRPr="00B66A14">
        <w:tab/>
        <w:t xml:space="preserve">Constantino, J. N. The quantitative nature of autistic social impairment. </w:t>
      </w:r>
      <w:r w:rsidRPr="00B66A14">
        <w:rPr>
          <w:i/>
        </w:rPr>
        <w:t>Pediatric research</w:t>
      </w:r>
      <w:r w:rsidRPr="00B66A14">
        <w:t xml:space="preserve"> </w:t>
      </w:r>
      <w:r w:rsidRPr="00B66A14">
        <w:rPr>
          <w:b/>
        </w:rPr>
        <w:t>69</w:t>
      </w:r>
      <w:r w:rsidRPr="00B66A14">
        <w:t xml:space="preserve">, 55-62 (2011). </w:t>
      </w:r>
    </w:p>
    <w:p w14:paraId="406CF202" w14:textId="4ADF41D2" w:rsidR="00B66A14" w:rsidRPr="00B66A14" w:rsidRDefault="00B66A14" w:rsidP="00B66A14">
      <w:pPr>
        <w:pStyle w:val="EndNoteBibliography"/>
        <w:ind w:left="720" w:hanging="720"/>
      </w:pPr>
      <w:r w:rsidRPr="00B66A14">
        <w:t>6</w:t>
      </w:r>
      <w:r w:rsidRPr="00B66A14">
        <w:tab/>
        <w:t xml:space="preserve">Fuccillo, M. V. Striatal Circuits as a Common Node for Autism Pathophysiology. </w:t>
      </w:r>
      <w:r w:rsidRPr="00B66A14">
        <w:rPr>
          <w:i/>
        </w:rPr>
        <w:t>Front Neurosci</w:t>
      </w:r>
      <w:r w:rsidRPr="00B66A14">
        <w:t xml:space="preserve"> </w:t>
      </w:r>
      <w:r w:rsidRPr="00B66A14">
        <w:rPr>
          <w:b/>
        </w:rPr>
        <w:t>10</w:t>
      </w:r>
      <w:r w:rsidRPr="00B66A14">
        <w:t xml:space="preserve">, 27 (2016). </w:t>
      </w:r>
      <w:hyperlink r:id="rId38" w:history="1">
        <w:r w:rsidRPr="00B66A14">
          <w:rPr>
            <w:rStyle w:val="Hyperlink"/>
          </w:rPr>
          <w:t>https://doi.org/10.3389/fnins.2016.00027</w:t>
        </w:r>
      </w:hyperlink>
    </w:p>
    <w:p w14:paraId="21541F35" w14:textId="2903EEDC" w:rsidR="00B66A14" w:rsidRPr="00B66A14" w:rsidRDefault="00B66A14" w:rsidP="00B66A14">
      <w:pPr>
        <w:pStyle w:val="EndNoteBibliography"/>
        <w:ind w:left="720" w:hanging="720"/>
      </w:pPr>
      <w:r w:rsidRPr="00B66A14">
        <w:t>7</w:t>
      </w:r>
      <w:r w:rsidRPr="00B66A14">
        <w:tab/>
        <w:t xml:space="preserve">Damasio, A. R. &amp; Maurer, R. G. A neurological model for childhood autism. </w:t>
      </w:r>
      <w:r w:rsidRPr="00B66A14">
        <w:rPr>
          <w:i/>
        </w:rPr>
        <w:t>Arch Neurol</w:t>
      </w:r>
      <w:r w:rsidRPr="00B66A14">
        <w:t xml:space="preserve"> </w:t>
      </w:r>
      <w:r w:rsidRPr="00B66A14">
        <w:rPr>
          <w:b/>
        </w:rPr>
        <w:t>35</w:t>
      </w:r>
      <w:r w:rsidRPr="00B66A14">
        <w:t xml:space="preserve">, 777-786 (1978). </w:t>
      </w:r>
      <w:hyperlink r:id="rId39" w:history="1">
        <w:r w:rsidRPr="00B66A14">
          <w:rPr>
            <w:rStyle w:val="Hyperlink"/>
          </w:rPr>
          <w:t>https://doi.org/10.1001/archneur.1978.00500360001001</w:t>
        </w:r>
      </w:hyperlink>
    </w:p>
    <w:p w14:paraId="6E3C8590" w14:textId="7F223531" w:rsidR="00B66A14" w:rsidRPr="00B66A14" w:rsidRDefault="00B66A14" w:rsidP="00B66A14">
      <w:pPr>
        <w:pStyle w:val="EndNoteBibliography"/>
        <w:ind w:left="720" w:hanging="720"/>
      </w:pPr>
      <w:r w:rsidRPr="00B66A14">
        <w:t>8</w:t>
      </w:r>
      <w:r w:rsidRPr="00B66A14">
        <w:tab/>
        <w:t xml:space="preserve">Soghomonian, J. J. The cortico-striatal circuitry in autism-spectrum disorders: a balancing act. </w:t>
      </w:r>
      <w:r w:rsidRPr="00B66A14">
        <w:rPr>
          <w:i/>
        </w:rPr>
        <w:t>Front Cell Neurosci</w:t>
      </w:r>
      <w:r w:rsidRPr="00B66A14">
        <w:t xml:space="preserve"> </w:t>
      </w:r>
      <w:r w:rsidRPr="00B66A14">
        <w:rPr>
          <w:b/>
        </w:rPr>
        <w:t>17</w:t>
      </w:r>
      <w:r w:rsidRPr="00B66A14">
        <w:t xml:space="preserve">, 1329095 (2023). </w:t>
      </w:r>
      <w:hyperlink r:id="rId40" w:history="1">
        <w:r w:rsidRPr="00B66A14">
          <w:rPr>
            <w:rStyle w:val="Hyperlink"/>
          </w:rPr>
          <w:t>https://doi.org/10.3389/fncel.2023.1329095</w:t>
        </w:r>
      </w:hyperlink>
    </w:p>
    <w:p w14:paraId="738AB166" w14:textId="22F7C88A" w:rsidR="00B66A14" w:rsidRPr="00B66A14" w:rsidRDefault="00B66A14" w:rsidP="00B66A14">
      <w:pPr>
        <w:pStyle w:val="EndNoteBibliography"/>
        <w:ind w:left="720" w:hanging="720"/>
      </w:pPr>
      <w:r w:rsidRPr="00B66A14">
        <w:t>9</w:t>
      </w:r>
      <w:r w:rsidRPr="00B66A14">
        <w:tab/>
        <w:t xml:space="preserve">Schamiloglu, S., Wu, H., Zhou, M., Kwan, A. C. &amp; Bender, K. J. Dynamic Foraging Behavior Performance Is Not Affected by &lt;em&gt;Scn2a&lt;/em&gt; Haploinsufficiency. </w:t>
      </w:r>
      <w:r w:rsidRPr="00B66A14">
        <w:rPr>
          <w:i/>
        </w:rPr>
        <w:t>eneuro</w:t>
      </w:r>
      <w:r w:rsidRPr="00B66A14">
        <w:t xml:space="preserve"> </w:t>
      </w:r>
      <w:r w:rsidRPr="00B66A14">
        <w:rPr>
          <w:b/>
        </w:rPr>
        <w:t>10</w:t>
      </w:r>
      <w:r w:rsidRPr="00B66A14">
        <w:t xml:space="preserve">, ENEURO.0367-0323.2023 (2023). </w:t>
      </w:r>
      <w:hyperlink r:id="rId41" w:history="1">
        <w:r w:rsidRPr="00B66A14">
          <w:rPr>
            <w:rStyle w:val="Hyperlink"/>
          </w:rPr>
          <w:t>https://doi.org/10.1523/eneuro.0367-23.2023</w:t>
        </w:r>
      </w:hyperlink>
    </w:p>
    <w:p w14:paraId="64916FB0" w14:textId="726AB9B9" w:rsidR="00B66A14" w:rsidRPr="00B66A14" w:rsidRDefault="00B66A14" w:rsidP="00B66A14">
      <w:pPr>
        <w:pStyle w:val="EndNoteBibliography"/>
        <w:ind w:left="720" w:hanging="720"/>
      </w:pPr>
      <w:r w:rsidRPr="00B66A14">
        <w:t>10</w:t>
      </w:r>
      <w:r w:rsidRPr="00B66A14">
        <w:tab/>
        <w:t>Planells-Cases, R.</w:t>
      </w:r>
      <w:r w:rsidRPr="00B66A14">
        <w:rPr>
          <w:i/>
        </w:rPr>
        <w:t xml:space="preserve"> et al.</w:t>
      </w:r>
      <w:r w:rsidRPr="00B66A14">
        <w:t xml:space="preserve"> Neuronal death and perinatal lethality in voltage-gated sodium channel alpha(II)-deficient mice. </w:t>
      </w:r>
      <w:r w:rsidRPr="00B66A14">
        <w:rPr>
          <w:i/>
        </w:rPr>
        <w:t>Biophys J</w:t>
      </w:r>
      <w:r w:rsidRPr="00B66A14">
        <w:t xml:space="preserve"> </w:t>
      </w:r>
      <w:r w:rsidRPr="00B66A14">
        <w:rPr>
          <w:b/>
        </w:rPr>
        <w:t>78</w:t>
      </w:r>
      <w:r w:rsidRPr="00B66A14">
        <w:t xml:space="preserve">, 2878-2891 (2000). </w:t>
      </w:r>
      <w:hyperlink r:id="rId42" w:history="1">
        <w:r w:rsidRPr="00B66A14">
          <w:rPr>
            <w:rStyle w:val="Hyperlink"/>
          </w:rPr>
          <w:t>https://doi.org/10.1016/S0006-3495(00)76829-9</w:t>
        </w:r>
      </w:hyperlink>
    </w:p>
    <w:p w14:paraId="006276BB" w14:textId="1BCA3DED" w:rsidR="00B66A14" w:rsidRPr="00B66A14" w:rsidRDefault="00B66A14" w:rsidP="00B66A14">
      <w:pPr>
        <w:pStyle w:val="EndNoteBibliography"/>
        <w:ind w:left="720" w:hanging="720"/>
      </w:pPr>
      <w:r w:rsidRPr="00B66A14">
        <w:t>11</w:t>
      </w:r>
      <w:r w:rsidRPr="00B66A14">
        <w:tab/>
        <w:t>Shin, W.</w:t>
      </w:r>
      <w:r w:rsidRPr="00B66A14">
        <w:rPr>
          <w:i/>
        </w:rPr>
        <w:t xml:space="preserve"> et al.</w:t>
      </w:r>
      <w:r w:rsidRPr="00B66A14">
        <w:t xml:space="preserve"> Scn2a Haploinsufficiency in Mice Suppresses Hippocampal Neuronal Excitability, Excitatory Synaptic Drive, and Long-Term Potentiation, and Spatial Learning and Memory. </w:t>
      </w:r>
      <w:r w:rsidRPr="00B66A14">
        <w:rPr>
          <w:i/>
        </w:rPr>
        <w:t>Frontiers in Molecular Neuroscience</w:t>
      </w:r>
      <w:r w:rsidRPr="00B66A14">
        <w:t xml:space="preserve"> </w:t>
      </w:r>
      <w:r w:rsidRPr="00B66A14">
        <w:rPr>
          <w:b/>
        </w:rPr>
        <w:t>12</w:t>
      </w:r>
      <w:r w:rsidRPr="00B66A14">
        <w:t xml:space="preserve"> (2019). </w:t>
      </w:r>
      <w:hyperlink r:id="rId43" w:history="1">
        <w:r w:rsidRPr="00B66A14">
          <w:rPr>
            <w:rStyle w:val="Hyperlink"/>
          </w:rPr>
          <w:t>https://doi.org/10.3389/fnmol.2019.00145</w:t>
        </w:r>
      </w:hyperlink>
    </w:p>
    <w:p w14:paraId="69A44783" w14:textId="49B5B7FF" w:rsidR="00B66A14" w:rsidRPr="00B66A14" w:rsidRDefault="00B66A14" w:rsidP="00B66A14">
      <w:pPr>
        <w:pStyle w:val="EndNoteBibliography"/>
        <w:ind w:left="720" w:hanging="720"/>
      </w:pPr>
      <w:r w:rsidRPr="00B66A14">
        <w:t>12</w:t>
      </w:r>
      <w:r w:rsidRPr="00B66A14">
        <w:tab/>
        <w:t>Spratt, P. W. E.</w:t>
      </w:r>
      <w:r w:rsidRPr="00B66A14">
        <w:rPr>
          <w:i/>
        </w:rPr>
        <w:t xml:space="preserve"> et al.</w:t>
      </w:r>
      <w:r w:rsidRPr="00B66A14">
        <w:t xml:space="preserve"> The Autism-Associated Gene Scn2a Contributes to Dendritic Excitability and Synaptic Function in the Prefrontal Cortex. </w:t>
      </w:r>
      <w:r w:rsidRPr="00B66A14">
        <w:rPr>
          <w:i/>
        </w:rPr>
        <w:t>Neuron</w:t>
      </w:r>
      <w:r w:rsidRPr="00B66A14">
        <w:t xml:space="preserve"> </w:t>
      </w:r>
      <w:r w:rsidRPr="00B66A14">
        <w:rPr>
          <w:b/>
        </w:rPr>
        <w:t>103</w:t>
      </w:r>
      <w:r w:rsidRPr="00B66A14">
        <w:t xml:space="preserve">, 673-685 e675 (2019). </w:t>
      </w:r>
      <w:hyperlink r:id="rId44" w:history="1">
        <w:r w:rsidRPr="00B66A14">
          <w:rPr>
            <w:rStyle w:val="Hyperlink"/>
          </w:rPr>
          <w:t>https://doi.org/10.1016/j.neuron.2019.05.037</w:t>
        </w:r>
      </w:hyperlink>
    </w:p>
    <w:p w14:paraId="114D9E46" w14:textId="4C4DA3E8" w:rsidR="00B66A14" w:rsidRPr="00B66A14" w:rsidRDefault="00B66A14" w:rsidP="00B66A14">
      <w:pPr>
        <w:pStyle w:val="EndNoteBibliography"/>
        <w:ind w:left="720" w:hanging="720"/>
      </w:pPr>
      <w:r w:rsidRPr="00B66A14">
        <w:t>13</w:t>
      </w:r>
      <w:r w:rsidRPr="00B66A14">
        <w:tab/>
        <w:t>Tatsukawa, T.</w:t>
      </w:r>
      <w:r w:rsidRPr="00B66A14">
        <w:rPr>
          <w:i/>
        </w:rPr>
        <w:t xml:space="preserve"> et al.</w:t>
      </w:r>
      <w:r w:rsidRPr="00B66A14">
        <w:t xml:space="preserve"> Scn2a haploinsufficient mice display a spectrum of phenotypes affecting anxiety, sociability, memory flexibility and ampakine CX516 rescues their hyperactivity. </w:t>
      </w:r>
      <w:r w:rsidRPr="00B66A14">
        <w:rPr>
          <w:i/>
        </w:rPr>
        <w:t>Mol Autism</w:t>
      </w:r>
      <w:r w:rsidRPr="00B66A14">
        <w:t xml:space="preserve"> </w:t>
      </w:r>
      <w:r w:rsidRPr="00B66A14">
        <w:rPr>
          <w:b/>
        </w:rPr>
        <w:t>10</w:t>
      </w:r>
      <w:r w:rsidRPr="00B66A14">
        <w:t xml:space="preserve">, 15 (2019). </w:t>
      </w:r>
      <w:hyperlink r:id="rId45" w:history="1">
        <w:r w:rsidRPr="00B66A14">
          <w:rPr>
            <w:rStyle w:val="Hyperlink"/>
          </w:rPr>
          <w:t>https://doi.org/10.1186/s13229-019-0265-5</w:t>
        </w:r>
      </w:hyperlink>
    </w:p>
    <w:p w14:paraId="571B7ADA" w14:textId="5AFA5317" w:rsidR="00B66A14" w:rsidRPr="00B66A14" w:rsidRDefault="00B66A14" w:rsidP="00B66A14">
      <w:pPr>
        <w:pStyle w:val="EndNoteBibliography"/>
        <w:ind w:left="720" w:hanging="720"/>
      </w:pPr>
      <w:r w:rsidRPr="00B66A14">
        <w:t>14</w:t>
      </w:r>
      <w:r w:rsidRPr="00B66A14">
        <w:tab/>
        <w:t xml:space="preserve">Lena, I. &amp; Mantegazza, M. NaV1.2 haploinsufficiency in Scn2a knock-out mice causes an autistic-like phenotype attenuated with age. </w:t>
      </w:r>
      <w:r w:rsidRPr="00B66A14">
        <w:rPr>
          <w:i/>
        </w:rPr>
        <w:t>Sci Rep</w:t>
      </w:r>
      <w:r w:rsidRPr="00B66A14">
        <w:t xml:space="preserve"> </w:t>
      </w:r>
      <w:r w:rsidRPr="00B66A14">
        <w:rPr>
          <w:b/>
        </w:rPr>
        <w:t>9</w:t>
      </w:r>
      <w:r w:rsidRPr="00B66A14">
        <w:t xml:space="preserve">, 12886 (2019). </w:t>
      </w:r>
      <w:hyperlink r:id="rId46" w:history="1">
        <w:r w:rsidRPr="00B66A14">
          <w:rPr>
            <w:rStyle w:val="Hyperlink"/>
          </w:rPr>
          <w:t>https://doi.org/10.1038/s41598-019-49392-7</w:t>
        </w:r>
      </w:hyperlink>
    </w:p>
    <w:p w14:paraId="723C0BF2" w14:textId="77777777" w:rsidR="00B66A14" w:rsidRPr="00B66A14" w:rsidRDefault="00B66A14" w:rsidP="00B66A14">
      <w:pPr>
        <w:pStyle w:val="EndNoteBibliography"/>
        <w:ind w:left="720" w:hanging="720"/>
      </w:pPr>
      <w:r w:rsidRPr="00B66A14">
        <w:t>15</w:t>
      </w:r>
      <w:r w:rsidRPr="00B66A14">
        <w:tab/>
        <w:t xml:space="preserve">Ho, B. X., Pek, N. M. Q. &amp; Soh, B.-S. Disease modeling using 3D organoids derived from human induced pluripotent stem cells. </w:t>
      </w:r>
      <w:r w:rsidRPr="00B66A14">
        <w:rPr>
          <w:i/>
        </w:rPr>
        <w:t>International journal of molecular sciences</w:t>
      </w:r>
      <w:r w:rsidRPr="00B66A14">
        <w:t xml:space="preserve"> </w:t>
      </w:r>
      <w:r w:rsidRPr="00B66A14">
        <w:rPr>
          <w:b/>
        </w:rPr>
        <w:t>19</w:t>
      </w:r>
      <w:r w:rsidRPr="00B66A14">
        <w:t xml:space="preserve">, 936 (2018). </w:t>
      </w:r>
    </w:p>
    <w:p w14:paraId="10FB54F5" w14:textId="77777777" w:rsidR="00B66A14" w:rsidRPr="00B66A14" w:rsidRDefault="00B66A14" w:rsidP="00B66A14">
      <w:pPr>
        <w:pStyle w:val="EndNoteBibliography"/>
        <w:ind w:left="720" w:hanging="720"/>
      </w:pPr>
      <w:r w:rsidRPr="00B66A14">
        <w:t>16</w:t>
      </w:r>
      <w:r w:rsidRPr="00B66A14">
        <w:tab/>
        <w:t>Ren, Y.</w:t>
      </w:r>
      <w:r w:rsidRPr="00B66A14">
        <w:rPr>
          <w:i/>
        </w:rPr>
        <w:t xml:space="preserve"> et al.</w:t>
      </w:r>
      <w:r w:rsidRPr="00B66A14">
        <w:t xml:space="preserve"> Developments and opportunities for 3D bioprinted organoids. </w:t>
      </w:r>
      <w:r w:rsidRPr="00B66A14">
        <w:rPr>
          <w:i/>
        </w:rPr>
        <w:t>International Journal of Bioprinting</w:t>
      </w:r>
      <w:r w:rsidRPr="00B66A14">
        <w:t xml:space="preserve"> </w:t>
      </w:r>
      <w:r w:rsidRPr="00B66A14">
        <w:rPr>
          <w:b/>
        </w:rPr>
        <w:t>7</w:t>
      </w:r>
      <w:r w:rsidRPr="00B66A14">
        <w:t xml:space="preserve"> (2021). </w:t>
      </w:r>
    </w:p>
    <w:p w14:paraId="777484B8" w14:textId="77777777" w:rsidR="00B66A14" w:rsidRPr="00B66A14" w:rsidRDefault="00B66A14" w:rsidP="00B66A14">
      <w:pPr>
        <w:pStyle w:val="EndNoteBibliography"/>
        <w:ind w:left="720" w:hanging="720"/>
      </w:pPr>
      <w:r w:rsidRPr="00B66A14">
        <w:t>17</w:t>
      </w:r>
      <w:r w:rsidRPr="00B66A14">
        <w:tab/>
        <w:t>Brown, C. O.</w:t>
      </w:r>
      <w:r w:rsidRPr="00B66A14">
        <w:rPr>
          <w:i/>
        </w:rPr>
        <w:t xml:space="preserve"> et al.</w:t>
      </w:r>
      <w:r w:rsidRPr="00B66A14">
        <w:t xml:space="preserve"> Disruption of the autism-associated gene SCN2A alters synaptic development and neuronal signaling in patient iPSC-glutamatergic neurons. </w:t>
      </w:r>
      <w:r w:rsidRPr="00B66A14">
        <w:rPr>
          <w:i/>
        </w:rPr>
        <w:t>bioRxiv</w:t>
      </w:r>
      <w:r w:rsidRPr="00B66A14">
        <w:t xml:space="preserve"> (2021). </w:t>
      </w:r>
    </w:p>
    <w:p w14:paraId="31AA6AC3" w14:textId="78584735" w:rsidR="00B66A14" w:rsidRPr="00B66A14" w:rsidRDefault="00B66A14" w:rsidP="00B66A14">
      <w:pPr>
        <w:pStyle w:val="EndNoteBibliography"/>
        <w:ind w:left="720" w:hanging="720"/>
      </w:pPr>
      <w:r w:rsidRPr="00B66A14">
        <w:t>18</w:t>
      </w:r>
      <w:r w:rsidRPr="00B66A14">
        <w:tab/>
        <w:t xml:space="preserve">Kruth, K. A., Grisolano, T. M., Ahern, C. A. &amp; Williams, A. J. SCN2A channelopathies in the autism spectrum of neuropsychiatric disorders: a role for pluripotent stem cells? </w:t>
      </w:r>
      <w:r w:rsidRPr="00B66A14">
        <w:rPr>
          <w:i/>
        </w:rPr>
        <w:t>Mol Autism</w:t>
      </w:r>
      <w:r w:rsidRPr="00B66A14">
        <w:t xml:space="preserve"> </w:t>
      </w:r>
      <w:r w:rsidRPr="00B66A14">
        <w:rPr>
          <w:b/>
        </w:rPr>
        <w:t>11</w:t>
      </w:r>
      <w:r w:rsidRPr="00B66A14">
        <w:t xml:space="preserve">, 23 (2020). </w:t>
      </w:r>
      <w:hyperlink r:id="rId47" w:history="1">
        <w:r w:rsidRPr="00B66A14">
          <w:rPr>
            <w:rStyle w:val="Hyperlink"/>
          </w:rPr>
          <w:t>https://doi.org/10.1186/s13229-020-00330-9</w:t>
        </w:r>
      </w:hyperlink>
    </w:p>
    <w:p w14:paraId="1C0B35D1" w14:textId="3C919E58" w:rsidR="00B66A14" w:rsidRPr="00B66A14" w:rsidRDefault="00B66A14" w:rsidP="00B66A14">
      <w:pPr>
        <w:pStyle w:val="EndNoteBibliography"/>
        <w:ind w:left="720" w:hanging="720"/>
      </w:pPr>
      <w:r w:rsidRPr="00B66A14">
        <w:t>19</w:t>
      </w:r>
      <w:r w:rsidRPr="00B66A14">
        <w:tab/>
        <w:t xml:space="preserve">Shepherd, G. M. G. Corticostriatal connectivity and its role in disease. </w:t>
      </w:r>
      <w:r w:rsidRPr="00B66A14">
        <w:rPr>
          <w:i/>
        </w:rPr>
        <w:t>Nature Reviews Neuroscience</w:t>
      </w:r>
      <w:r w:rsidRPr="00B66A14">
        <w:t xml:space="preserve"> </w:t>
      </w:r>
      <w:r w:rsidRPr="00B66A14">
        <w:rPr>
          <w:b/>
        </w:rPr>
        <w:t>14</w:t>
      </w:r>
      <w:r w:rsidRPr="00B66A14">
        <w:t xml:space="preserve">, 278-291 (2013). </w:t>
      </w:r>
      <w:hyperlink r:id="rId48" w:history="1">
        <w:r w:rsidRPr="00B66A14">
          <w:rPr>
            <w:rStyle w:val="Hyperlink"/>
          </w:rPr>
          <w:t>https://doi.org/10.1038/nrn3469</w:t>
        </w:r>
      </w:hyperlink>
    </w:p>
    <w:p w14:paraId="2A4665C9" w14:textId="1D32428F" w:rsidR="00B66A14" w:rsidRPr="00B66A14" w:rsidRDefault="00B66A14" w:rsidP="00B66A14">
      <w:pPr>
        <w:pStyle w:val="EndNoteBibliography"/>
        <w:ind w:left="720" w:hanging="720"/>
      </w:pPr>
      <w:r w:rsidRPr="00B66A14">
        <w:t>20</w:t>
      </w:r>
      <w:r w:rsidRPr="00B66A14">
        <w:tab/>
        <w:t xml:space="preserve">Kuo, H.-Y. &amp; Liu, F.-C. Synaptic Wiring of Corticostriatal Circuits in Basal Ganglia: Insights into the Pathogenesis of Neuropsychiatric Disorders. </w:t>
      </w:r>
      <w:r w:rsidRPr="00B66A14">
        <w:rPr>
          <w:i/>
        </w:rPr>
        <w:t>eneuro</w:t>
      </w:r>
      <w:r w:rsidRPr="00B66A14">
        <w:t xml:space="preserve"> </w:t>
      </w:r>
      <w:r w:rsidRPr="00B66A14">
        <w:rPr>
          <w:b/>
        </w:rPr>
        <w:t>6</w:t>
      </w:r>
      <w:r w:rsidRPr="00B66A14">
        <w:t xml:space="preserve">, ENEURO.0076-0019.2019 (2019). </w:t>
      </w:r>
      <w:hyperlink r:id="rId49" w:history="1">
        <w:r w:rsidRPr="00B66A14">
          <w:rPr>
            <w:rStyle w:val="Hyperlink"/>
          </w:rPr>
          <w:t>https://doi.org/10.1523/eneuro.0076-19.2019</w:t>
        </w:r>
      </w:hyperlink>
    </w:p>
    <w:p w14:paraId="6A09AB96" w14:textId="3363C1D5" w:rsidR="00B66A14" w:rsidRPr="00B66A14" w:rsidRDefault="00B66A14" w:rsidP="00B66A14">
      <w:pPr>
        <w:pStyle w:val="EndNoteBibliography"/>
        <w:ind w:left="720" w:hanging="720"/>
      </w:pPr>
      <w:r w:rsidRPr="00B66A14">
        <w:t>21</w:t>
      </w:r>
      <w:r w:rsidRPr="00B66A14">
        <w:tab/>
        <w:t xml:space="preserve">Leisman, G., Melillo, R. &amp; Melillo, T. Prefrontal functional connectivities in autism spectrum disorders: A connectopathic disorder affecting movement, interoception, and cognition. </w:t>
      </w:r>
      <w:r w:rsidRPr="00B66A14">
        <w:rPr>
          <w:i/>
        </w:rPr>
        <w:t>Brain Research Bulletin</w:t>
      </w:r>
      <w:r w:rsidRPr="00B66A14">
        <w:t xml:space="preserve"> </w:t>
      </w:r>
      <w:r w:rsidRPr="00B66A14">
        <w:rPr>
          <w:b/>
        </w:rPr>
        <w:t>198</w:t>
      </w:r>
      <w:r w:rsidRPr="00B66A14">
        <w:t xml:space="preserve">, 65-76 (2023). </w:t>
      </w:r>
      <w:hyperlink r:id="rId50" w:history="1">
        <w:r w:rsidRPr="00B66A14">
          <w:rPr>
            <w:rStyle w:val="Hyperlink"/>
          </w:rPr>
          <w:t>https://doi.org/https://doi.org/10.1016/j.brainresbull.2023.04.004</w:t>
        </w:r>
      </w:hyperlink>
    </w:p>
    <w:p w14:paraId="21A3F77F" w14:textId="32BCCC93" w:rsidR="00B66A14" w:rsidRPr="00B66A14" w:rsidRDefault="00B66A14" w:rsidP="00B66A14">
      <w:pPr>
        <w:pStyle w:val="EndNoteBibliography"/>
        <w:ind w:left="720" w:hanging="720"/>
      </w:pPr>
      <w:r w:rsidRPr="00B66A14">
        <w:lastRenderedPageBreak/>
        <w:t>22</w:t>
      </w:r>
      <w:r w:rsidRPr="00B66A14">
        <w:tab/>
        <w:t xml:space="preserve">Li, W. &amp; Pozzo-Miller, L. Dysfunction of the corticostriatal pathway in autism spectrum disorders. </w:t>
      </w:r>
      <w:r w:rsidRPr="00B66A14">
        <w:rPr>
          <w:i/>
        </w:rPr>
        <w:t>J Neurosci Res</w:t>
      </w:r>
      <w:r w:rsidRPr="00B66A14">
        <w:t xml:space="preserve"> </w:t>
      </w:r>
      <w:r w:rsidRPr="00B66A14">
        <w:rPr>
          <w:b/>
        </w:rPr>
        <w:t>98</w:t>
      </w:r>
      <w:r w:rsidRPr="00B66A14">
        <w:t xml:space="preserve">, 2130-2147 (2020). </w:t>
      </w:r>
      <w:hyperlink r:id="rId51" w:history="1">
        <w:r w:rsidRPr="00B66A14">
          <w:rPr>
            <w:rStyle w:val="Hyperlink"/>
          </w:rPr>
          <w:t>https://doi.org/10.1002/jnr.24560</w:t>
        </w:r>
      </w:hyperlink>
    </w:p>
    <w:p w14:paraId="6C273D7B" w14:textId="3CD91219" w:rsidR="00B66A14" w:rsidRPr="00B66A14" w:rsidRDefault="00B66A14" w:rsidP="00B66A14">
      <w:pPr>
        <w:pStyle w:val="EndNoteBibliography"/>
        <w:ind w:left="720" w:hanging="720"/>
      </w:pPr>
      <w:r w:rsidRPr="00B66A14">
        <w:t>23</w:t>
      </w:r>
      <w:r w:rsidRPr="00B66A14">
        <w:tab/>
        <w:t xml:space="preserve">Scott-Van Zeeland, A. A., Dapretto, M., Ghahremani, D. G., Poldrack, R. A. &amp; Bookheimer, S. Y. Reward processing in autism. </w:t>
      </w:r>
      <w:r w:rsidRPr="00B66A14">
        <w:rPr>
          <w:i/>
        </w:rPr>
        <w:t>Autism Research</w:t>
      </w:r>
      <w:r w:rsidRPr="00B66A14">
        <w:t xml:space="preserve"> </w:t>
      </w:r>
      <w:r w:rsidRPr="00B66A14">
        <w:rPr>
          <w:b/>
        </w:rPr>
        <w:t>3</w:t>
      </w:r>
      <w:r w:rsidRPr="00B66A14">
        <w:t xml:space="preserve">, 53-67 (2010). </w:t>
      </w:r>
      <w:hyperlink r:id="rId52" w:history="1">
        <w:r w:rsidRPr="00B66A14">
          <w:rPr>
            <w:rStyle w:val="Hyperlink"/>
          </w:rPr>
          <w:t>https://doi.org/https://doi.org/10.1002/aur.122</w:t>
        </w:r>
      </w:hyperlink>
    </w:p>
    <w:p w14:paraId="678CE355" w14:textId="4824C444" w:rsidR="00B66A14" w:rsidRPr="00B66A14" w:rsidRDefault="00B66A14" w:rsidP="00B66A14">
      <w:pPr>
        <w:pStyle w:val="EndNoteBibliography"/>
        <w:ind w:left="720" w:hanging="720"/>
      </w:pPr>
      <w:r w:rsidRPr="00B66A14">
        <w:t>24</w:t>
      </w:r>
      <w:r w:rsidRPr="00B66A14">
        <w:tab/>
        <w:t>Rothwell, P. E.</w:t>
      </w:r>
      <w:r w:rsidRPr="00B66A14">
        <w:rPr>
          <w:i/>
        </w:rPr>
        <w:t xml:space="preserve"> et al.</w:t>
      </w:r>
      <w:r w:rsidRPr="00B66A14">
        <w:t xml:space="preserve"> Autism-associated neuroligin-3 mutations commonly impair striatal circuits to boost repetitive behaviors. </w:t>
      </w:r>
      <w:r w:rsidRPr="00B66A14">
        <w:rPr>
          <w:i/>
        </w:rPr>
        <w:t>Cell</w:t>
      </w:r>
      <w:r w:rsidRPr="00B66A14">
        <w:t xml:space="preserve"> </w:t>
      </w:r>
      <w:r w:rsidRPr="00B66A14">
        <w:rPr>
          <w:b/>
        </w:rPr>
        <w:t>158</w:t>
      </w:r>
      <w:r w:rsidRPr="00B66A14">
        <w:t xml:space="preserve">, 198-212 (2014). </w:t>
      </w:r>
      <w:hyperlink r:id="rId53" w:history="1">
        <w:r w:rsidRPr="00B66A14">
          <w:rPr>
            <w:rStyle w:val="Hyperlink"/>
          </w:rPr>
          <w:t>https://doi.org/10.1016/j.cell.2014.04.045</w:t>
        </w:r>
      </w:hyperlink>
    </w:p>
    <w:p w14:paraId="518D1968" w14:textId="2E5F35B4" w:rsidR="00B66A14" w:rsidRPr="00B66A14" w:rsidRDefault="00B66A14" w:rsidP="00B66A14">
      <w:pPr>
        <w:pStyle w:val="EndNoteBibliography"/>
        <w:ind w:left="720" w:hanging="720"/>
      </w:pPr>
      <w:r w:rsidRPr="00B66A14">
        <w:t>25</w:t>
      </w:r>
      <w:r w:rsidRPr="00B66A14">
        <w:tab/>
        <w:t xml:space="preserve">Dichter, G. S., Richey, J. A., Rittenberg, A. M., Sabatino, A. &amp; Bodfish, J. W. Reward circuitry function in autism during face anticipation and outcomes. </w:t>
      </w:r>
      <w:r w:rsidRPr="00B66A14">
        <w:rPr>
          <w:i/>
        </w:rPr>
        <w:t>J Autism Dev Disord</w:t>
      </w:r>
      <w:r w:rsidRPr="00B66A14">
        <w:t xml:space="preserve"> </w:t>
      </w:r>
      <w:r w:rsidRPr="00B66A14">
        <w:rPr>
          <w:b/>
        </w:rPr>
        <w:t>42</w:t>
      </w:r>
      <w:r w:rsidRPr="00B66A14">
        <w:t xml:space="preserve">, 147-160 (2012). </w:t>
      </w:r>
      <w:hyperlink r:id="rId54" w:history="1">
        <w:r w:rsidRPr="00B66A14">
          <w:rPr>
            <w:rStyle w:val="Hyperlink"/>
          </w:rPr>
          <w:t>https://doi.org/10.1007/s10803-011-1221-1</w:t>
        </w:r>
      </w:hyperlink>
    </w:p>
    <w:p w14:paraId="0A1BF7D0" w14:textId="42E72EED" w:rsidR="00B66A14" w:rsidRPr="00B66A14" w:rsidRDefault="00B66A14" w:rsidP="00B66A14">
      <w:pPr>
        <w:pStyle w:val="EndNoteBibliography"/>
        <w:ind w:left="720" w:hanging="720"/>
      </w:pPr>
      <w:r w:rsidRPr="00B66A14">
        <w:t>26</w:t>
      </w:r>
      <w:r w:rsidRPr="00B66A14">
        <w:tab/>
        <w:t>Hamilton, P. J.</w:t>
      </w:r>
      <w:r w:rsidRPr="00B66A14">
        <w:rPr>
          <w:i/>
        </w:rPr>
        <w:t xml:space="preserve"> et al.</w:t>
      </w:r>
      <w:r w:rsidRPr="00B66A14">
        <w:t xml:space="preserve"> De novo mutation in the dopamine transporter gene associates dopamine dysfunction with autism spectrum disorder. </w:t>
      </w:r>
      <w:r w:rsidRPr="00B66A14">
        <w:rPr>
          <w:i/>
        </w:rPr>
        <w:t>Mol Psychiatry</w:t>
      </w:r>
      <w:r w:rsidRPr="00B66A14">
        <w:t xml:space="preserve"> </w:t>
      </w:r>
      <w:r w:rsidRPr="00B66A14">
        <w:rPr>
          <w:b/>
        </w:rPr>
        <w:t>18</w:t>
      </w:r>
      <w:r w:rsidRPr="00B66A14">
        <w:t xml:space="preserve">, 1315-1323 (2013). </w:t>
      </w:r>
      <w:hyperlink r:id="rId55" w:history="1">
        <w:r w:rsidRPr="00B66A14">
          <w:rPr>
            <w:rStyle w:val="Hyperlink"/>
          </w:rPr>
          <w:t>https://doi.org/10.1038/mp.2013.102</w:t>
        </w:r>
      </w:hyperlink>
    </w:p>
    <w:p w14:paraId="362B4972" w14:textId="3BC53871" w:rsidR="00B66A14" w:rsidRPr="00B66A14" w:rsidRDefault="00B66A14" w:rsidP="00B66A14">
      <w:pPr>
        <w:pStyle w:val="EndNoteBibliography"/>
        <w:ind w:left="720" w:hanging="720"/>
      </w:pPr>
      <w:r w:rsidRPr="00B66A14">
        <w:t>27</w:t>
      </w:r>
      <w:r w:rsidRPr="00B66A14">
        <w:tab/>
        <w:t>Hu, W.</w:t>
      </w:r>
      <w:r w:rsidRPr="00B66A14">
        <w:rPr>
          <w:i/>
        </w:rPr>
        <w:t xml:space="preserve"> et al.</w:t>
      </w:r>
      <w:r w:rsidRPr="00B66A14">
        <w:t xml:space="preserve"> Distinct contributions of Nav1.6 and Nav1.2 in action potential initiation and backpropagation. </w:t>
      </w:r>
      <w:r w:rsidRPr="00B66A14">
        <w:rPr>
          <w:i/>
        </w:rPr>
        <w:t>Nature Neuroscience</w:t>
      </w:r>
      <w:r w:rsidRPr="00B66A14">
        <w:t xml:space="preserve"> </w:t>
      </w:r>
      <w:r w:rsidRPr="00B66A14">
        <w:rPr>
          <w:b/>
        </w:rPr>
        <w:t>12</w:t>
      </w:r>
      <w:r w:rsidRPr="00B66A14">
        <w:t xml:space="preserve">, 996-1002 (2009). </w:t>
      </w:r>
      <w:hyperlink r:id="rId56" w:history="1">
        <w:r w:rsidRPr="00B66A14">
          <w:rPr>
            <w:rStyle w:val="Hyperlink"/>
          </w:rPr>
          <w:t>https://doi.org/10.1038/nn.2359</w:t>
        </w:r>
      </w:hyperlink>
    </w:p>
    <w:p w14:paraId="63F7BF74" w14:textId="7948D364" w:rsidR="00B66A14" w:rsidRPr="00B66A14" w:rsidRDefault="00B66A14" w:rsidP="00B66A14">
      <w:pPr>
        <w:pStyle w:val="EndNoteBibliography"/>
        <w:ind w:left="720" w:hanging="720"/>
      </w:pPr>
      <w:r w:rsidRPr="00B66A14">
        <w:t>28</w:t>
      </w:r>
      <w:r w:rsidRPr="00B66A14">
        <w:tab/>
        <w:t xml:space="preserve">Lai, H. C. &amp; Jan, L. Y. The distribution and targeting of neuronal voltage-gated ion channels. </w:t>
      </w:r>
      <w:r w:rsidRPr="00B66A14">
        <w:rPr>
          <w:i/>
        </w:rPr>
        <w:t>Nature Reviews Neuroscience</w:t>
      </w:r>
      <w:r w:rsidRPr="00B66A14">
        <w:t xml:space="preserve"> </w:t>
      </w:r>
      <w:r w:rsidRPr="00B66A14">
        <w:rPr>
          <w:b/>
        </w:rPr>
        <w:t>7</w:t>
      </w:r>
      <w:r w:rsidRPr="00B66A14">
        <w:t xml:space="preserve">, 548-562 (2006). </w:t>
      </w:r>
      <w:hyperlink r:id="rId57" w:history="1">
        <w:r w:rsidRPr="00B66A14">
          <w:rPr>
            <w:rStyle w:val="Hyperlink"/>
          </w:rPr>
          <w:t>https://doi.org/10.1038/nrn1938</w:t>
        </w:r>
      </w:hyperlink>
    </w:p>
    <w:p w14:paraId="0B7F02A7" w14:textId="1813F6CA" w:rsidR="00B66A14" w:rsidRPr="00B66A14" w:rsidRDefault="00B66A14" w:rsidP="00B66A14">
      <w:pPr>
        <w:pStyle w:val="EndNoteBibliography"/>
        <w:ind w:left="720" w:hanging="720"/>
      </w:pPr>
      <w:r w:rsidRPr="00B66A14">
        <w:t>29</w:t>
      </w:r>
      <w:r w:rsidRPr="00B66A14">
        <w:tab/>
        <w:t>Spratt, P. W. E.</w:t>
      </w:r>
      <w:r w:rsidRPr="00B66A14">
        <w:rPr>
          <w:i/>
        </w:rPr>
        <w:t xml:space="preserve"> et al.</w:t>
      </w:r>
      <w:r w:rsidRPr="00B66A14">
        <w:t xml:space="preserve"> The Autism-Associated Gene Scn2a Contributes to Dendritic Excitability and Synaptic Function in the Prefrontal Cortex. </w:t>
      </w:r>
      <w:r w:rsidRPr="00B66A14">
        <w:rPr>
          <w:i/>
        </w:rPr>
        <w:t>Neuron</w:t>
      </w:r>
      <w:r w:rsidRPr="00B66A14">
        <w:t xml:space="preserve"> </w:t>
      </w:r>
      <w:r w:rsidRPr="00B66A14">
        <w:rPr>
          <w:b/>
        </w:rPr>
        <w:t>103</w:t>
      </w:r>
      <w:r w:rsidRPr="00B66A14">
        <w:t xml:space="preserve">, 673-685.e675 (2019). </w:t>
      </w:r>
      <w:hyperlink r:id="rId58" w:history="1">
        <w:r w:rsidRPr="00B66A14">
          <w:rPr>
            <w:rStyle w:val="Hyperlink"/>
          </w:rPr>
          <w:t>https://doi.org/https://doi.org/10.1016/j.neuron.2019.05.037</w:t>
        </w:r>
      </w:hyperlink>
    </w:p>
    <w:p w14:paraId="5A3C651F" w14:textId="244D1539" w:rsidR="00B66A14" w:rsidRPr="00B66A14" w:rsidRDefault="00B66A14" w:rsidP="00B66A14">
      <w:pPr>
        <w:pStyle w:val="EndNoteBibliography"/>
        <w:ind w:left="720" w:hanging="720"/>
      </w:pPr>
      <w:r w:rsidRPr="00B66A14">
        <w:t>30</w:t>
      </w:r>
      <w:r w:rsidRPr="00B66A14">
        <w:tab/>
        <w:t>Nelson, A. D.</w:t>
      </w:r>
      <w:r w:rsidRPr="00B66A14">
        <w:rPr>
          <w:i/>
        </w:rPr>
        <w:t xml:space="preserve"> et al.</w:t>
      </w:r>
      <w:r w:rsidRPr="00B66A14">
        <w:t xml:space="preserve"> Physical and functional convergence of the autism risk genes Scn2a and Ank2 in neocortical pyramidal cell dendrites. </w:t>
      </w:r>
      <w:r w:rsidRPr="00B66A14">
        <w:rPr>
          <w:i/>
        </w:rPr>
        <w:t>Neuron</w:t>
      </w:r>
      <w:r w:rsidRPr="00B66A14">
        <w:t xml:space="preserve"> (2024). </w:t>
      </w:r>
      <w:hyperlink r:id="rId59" w:history="1">
        <w:r w:rsidRPr="00B66A14">
          <w:rPr>
            <w:rStyle w:val="Hyperlink"/>
          </w:rPr>
          <w:t>https://doi.org/10.1016/j.neuron.2024.01.003</w:t>
        </w:r>
      </w:hyperlink>
    </w:p>
    <w:p w14:paraId="3FB8EF77" w14:textId="7A8B50BA" w:rsidR="00B66A14" w:rsidRPr="00B66A14" w:rsidRDefault="00B66A14" w:rsidP="00B66A14">
      <w:pPr>
        <w:pStyle w:val="EndNoteBibliography"/>
        <w:ind w:left="720" w:hanging="720"/>
      </w:pPr>
      <w:r w:rsidRPr="00B66A14">
        <w:t>31</w:t>
      </w:r>
      <w:r w:rsidRPr="00B66A14">
        <w:tab/>
        <w:t>Miura, Y.</w:t>
      </w:r>
      <w:r w:rsidRPr="00B66A14">
        <w:rPr>
          <w:i/>
        </w:rPr>
        <w:t xml:space="preserve"> et al.</w:t>
      </w:r>
      <w:r w:rsidRPr="00B66A14">
        <w:t xml:space="preserve"> Engineering brain assembloids to interrogate human neural circuits. </w:t>
      </w:r>
      <w:r w:rsidRPr="00B66A14">
        <w:rPr>
          <w:i/>
        </w:rPr>
        <w:t>Nat Protoc</w:t>
      </w:r>
      <w:r w:rsidRPr="00B66A14">
        <w:t xml:space="preserve"> </w:t>
      </w:r>
      <w:r w:rsidRPr="00B66A14">
        <w:rPr>
          <w:b/>
        </w:rPr>
        <w:t>17</w:t>
      </w:r>
      <w:r w:rsidRPr="00B66A14">
        <w:t xml:space="preserve">, 15-35 (2022). </w:t>
      </w:r>
      <w:hyperlink r:id="rId60" w:history="1">
        <w:r w:rsidRPr="00B66A14">
          <w:rPr>
            <w:rStyle w:val="Hyperlink"/>
          </w:rPr>
          <w:t>https://doi.org/10.1038/s41596-021-00632-z</w:t>
        </w:r>
      </w:hyperlink>
    </w:p>
    <w:p w14:paraId="37A42ED3" w14:textId="72FFE17B" w:rsidR="00B66A14" w:rsidRPr="00B66A14" w:rsidRDefault="00B66A14" w:rsidP="00B66A14">
      <w:pPr>
        <w:pStyle w:val="EndNoteBibliography"/>
        <w:ind w:left="720" w:hanging="720"/>
      </w:pPr>
      <w:r w:rsidRPr="00B66A14">
        <w:t>32</w:t>
      </w:r>
      <w:r w:rsidRPr="00B66A14">
        <w:tab/>
        <w:t>Miura, Y.</w:t>
      </w:r>
      <w:r w:rsidRPr="00B66A14">
        <w:rPr>
          <w:i/>
        </w:rPr>
        <w:t xml:space="preserve"> et al.</w:t>
      </w:r>
      <w:r w:rsidRPr="00B66A14">
        <w:t xml:space="preserve"> Generation of human striatal organoids and cortico-striatal assembloids from human pluripotent stem cells. </w:t>
      </w:r>
      <w:r w:rsidRPr="00B66A14">
        <w:rPr>
          <w:i/>
        </w:rPr>
        <w:t>Nat Biotechnol</w:t>
      </w:r>
      <w:r w:rsidRPr="00B66A14">
        <w:t xml:space="preserve"> </w:t>
      </w:r>
      <w:r w:rsidRPr="00B66A14">
        <w:rPr>
          <w:b/>
        </w:rPr>
        <w:t>38</w:t>
      </w:r>
      <w:r w:rsidRPr="00B66A14">
        <w:t xml:space="preserve">, 1421-1430 (2020). </w:t>
      </w:r>
      <w:hyperlink r:id="rId61" w:history="1">
        <w:r w:rsidRPr="00B66A14">
          <w:rPr>
            <w:rStyle w:val="Hyperlink"/>
          </w:rPr>
          <w:t>https://doi.org/10.1038/s41587-020-00763-w</w:t>
        </w:r>
      </w:hyperlink>
    </w:p>
    <w:p w14:paraId="12EF45D3" w14:textId="77777777" w:rsidR="00B66A14" w:rsidRPr="00B66A14" w:rsidRDefault="00B66A14" w:rsidP="00B66A14">
      <w:pPr>
        <w:pStyle w:val="EndNoteBibliography"/>
        <w:ind w:left="720" w:hanging="720"/>
      </w:pPr>
      <w:r w:rsidRPr="00B66A14">
        <w:t>33</w:t>
      </w:r>
      <w:r w:rsidRPr="00B66A14">
        <w:tab/>
        <w:t>Zhang, J.</w:t>
      </w:r>
      <w:r w:rsidRPr="00B66A14">
        <w:rPr>
          <w:i/>
        </w:rPr>
        <w:t xml:space="preserve"> et al.</w:t>
      </w:r>
      <w:r w:rsidRPr="00B66A14">
        <w:t xml:space="preserve"> Severe deficiency of the voltage-gated sodium channel NaV1. 2 elevates neuronal excitability in adult mice. </w:t>
      </w:r>
      <w:r w:rsidRPr="00B66A14">
        <w:rPr>
          <w:i/>
        </w:rPr>
        <w:t>Cell reports</w:t>
      </w:r>
      <w:r w:rsidRPr="00B66A14">
        <w:t xml:space="preserve"> </w:t>
      </w:r>
      <w:r w:rsidRPr="00B66A14">
        <w:rPr>
          <w:b/>
        </w:rPr>
        <w:t>36</w:t>
      </w:r>
      <w:r w:rsidRPr="00B66A14">
        <w:t xml:space="preserve">, 109495 (2021). </w:t>
      </w:r>
    </w:p>
    <w:p w14:paraId="0F815F81" w14:textId="0515E452" w:rsidR="00B66A14" w:rsidRPr="00B66A14" w:rsidRDefault="00B66A14" w:rsidP="00B66A14">
      <w:pPr>
        <w:pStyle w:val="EndNoteBibliography"/>
        <w:ind w:left="720" w:hanging="720"/>
      </w:pPr>
      <w:r w:rsidRPr="00B66A14">
        <w:t>34</w:t>
      </w:r>
      <w:r w:rsidRPr="00B66A14">
        <w:tab/>
        <w:t>Cao, W.</w:t>
      </w:r>
      <w:r w:rsidRPr="00B66A14">
        <w:rPr>
          <w:i/>
        </w:rPr>
        <w:t xml:space="preserve"> et al.</w:t>
      </w:r>
      <w:r w:rsidRPr="00B66A14">
        <w:t xml:space="preserve"> Gamma Oscillation Dysfunction in mPFC Leads to Social Deficits in Neuroligin 3 R451C Knockin Mice. </w:t>
      </w:r>
      <w:r w:rsidRPr="00B66A14">
        <w:rPr>
          <w:i/>
        </w:rPr>
        <w:t>Neuron</w:t>
      </w:r>
      <w:r w:rsidRPr="00B66A14">
        <w:t xml:space="preserve"> </w:t>
      </w:r>
      <w:r w:rsidRPr="00B66A14">
        <w:rPr>
          <w:b/>
        </w:rPr>
        <w:t>97</w:t>
      </w:r>
      <w:r w:rsidRPr="00B66A14">
        <w:t xml:space="preserve">, 1253-1260.e1257 (2018). </w:t>
      </w:r>
      <w:hyperlink r:id="rId62" w:history="1">
        <w:r w:rsidRPr="00B66A14">
          <w:rPr>
            <w:rStyle w:val="Hyperlink"/>
          </w:rPr>
          <w:t>https://doi.org/10.1016/j.neuron.2018.02.001</w:t>
        </w:r>
      </w:hyperlink>
    </w:p>
    <w:p w14:paraId="27755E6D" w14:textId="1B2DA61E" w:rsidR="00B66A14" w:rsidRPr="00B66A14" w:rsidRDefault="00B66A14" w:rsidP="00B66A14">
      <w:pPr>
        <w:pStyle w:val="EndNoteBibliography"/>
        <w:ind w:left="720" w:hanging="720"/>
      </w:pPr>
      <w:r w:rsidRPr="00B66A14">
        <w:t>35</w:t>
      </w:r>
      <w:r w:rsidRPr="00B66A14">
        <w:tab/>
        <w:t xml:space="preserve">Kohls, G., Yerys, B. E. &amp; Schultz, R. T. Striatal development in autism: repetitive behaviors and the reward circuitry. </w:t>
      </w:r>
      <w:r w:rsidRPr="00B66A14">
        <w:rPr>
          <w:i/>
        </w:rPr>
        <w:t>Biol Psychiatry</w:t>
      </w:r>
      <w:r w:rsidRPr="00B66A14">
        <w:t xml:space="preserve"> </w:t>
      </w:r>
      <w:r w:rsidRPr="00B66A14">
        <w:rPr>
          <w:b/>
        </w:rPr>
        <w:t>76</w:t>
      </w:r>
      <w:r w:rsidRPr="00B66A14">
        <w:t xml:space="preserve">, 358-359 (2014). </w:t>
      </w:r>
      <w:hyperlink r:id="rId63" w:history="1">
        <w:r w:rsidRPr="00B66A14">
          <w:rPr>
            <w:rStyle w:val="Hyperlink"/>
          </w:rPr>
          <w:t>https://doi.org/10.1016/j.biopsych.2014.07.010</w:t>
        </w:r>
      </w:hyperlink>
    </w:p>
    <w:p w14:paraId="51120D39" w14:textId="7587A308" w:rsidR="00B66A14" w:rsidRPr="00B66A14" w:rsidRDefault="00B66A14" w:rsidP="00B66A14">
      <w:pPr>
        <w:pStyle w:val="EndNoteBibliography"/>
        <w:ind w:left="720" w:hanging="720"/>
      </w:pPr>
      <w:r w:rsidRPr="00B66A14">
        <w:t>36</w:t>
      </w:r>
      <w:r w:rsidRPr="00B66A14">
        <w:tab/>
        <w:t>Yizhar, O.</w:t>
      </w:r>
      <w:r w:rsidRPr="00B66A14">
        <w:rPr>
          <w:i/>
        </w:rPr>
        <w:t xml:space="preserve"> et al.</w:t>
      </w:r>
      <w:r w:rsidRPr="00B66A14">
        <w:t xml:space="preserve"> Neocortical excitation/inhibition balance in information processing and social dysfunction. </w:t>
      </w:r>
      <w:r w:rsidRPr="00B66A14">
        <w:rPr>
          <w:i/>
        </w:rPr>
        <w:t>Nature</w:t>
      </w:r>
      <w:r w:rsidRPr="00B66A14">
        <w:t xml:space="preserve"> </w:t>
      </w:r>
      <w:r w:rsidRPr="00B66A14">
        <w:rPr>
          <w:b/>
        </w:rPr>
        <w:t>477</w:t>
      </w:r>
      <w:r w:rsidRPr="00B66A14">
        <w:t xml:space="preserve">, 171-178 (2011). </w:t>
      </w:r>
      <w:hyperlink r:id="rId64" w:history="1">
        <w:r w:rsidRPr="00B66A14">
          <w:rPr>
            <w:rStyle w:val="Hyperlink"/>
          </w:rPr>
          <w:t>https://doi.org/10.1038/nature10360</w:t>
        </w:r>
      </w:hyperlink>
    </w:p>
    <w:p w14:paraId="0DB8FFDD" w14:textId="49AB8192" w:rsidR="00B66A14" w:rsidRPr="00B66A14" w:rsidRDefault="00B66A14" w:rsidP="00B66A14">
      <w:pPr>
        <w:pStyle w:val="EndNoteBibliography"/>
        <w:ind w:left="720" w:hanging="720"/>
      </w:pPr>
      <w:r w:rsidRPr="00B66A14">
        <w:t>37</w:t>
      </w:r>
      <w:r w:rsidRPr="00B66A14">
        <w:tab/>
        <w:t>Murugan, M.</w:t>
      </w:r>
      <w:r w:rsidRPr="00B66A14">
        <w:rPr>
          <w:i/>
        </w:rPr>
        <w:t xml:space="preserve"> et al.</w:t>
      </w:r>
      <w:r w:rsidRPr="00B66A14">
        <w:t xml:space="preserve"> Combined Social and Spatial Coding in a Descending Projection from the Prefrontal Cortex. </w:t>
      </w:r>
      <w:r w:rsidRPr="00B66A14">
        <w:rPr>
          <w:i/>
        </w:rPr>
        <w:t>Cell</w:t>
      </w:r>
      <w:r w:rsidRPr="00B66A14">
        <w:t xml:space="preserve"> </w:t>
      </w:r>
      <w:r w:rsidRPr="00B66A14">
        <w:rPr>
          <w:b/>
        </w:rPr>
        <w:t>171</w:t>
      </w:r>
      <w:r w:rsidRPr="00B66A14">
        <w:t xml:space="preserve">, 1663-1677 e1616 (2017). </w:t>
      </w:r>
      <w:hyperlink r:id="rId65" w:history="1">
        <w:r w:rsidRPr="00B66A14">
          <w:rPr>
            <w:rStyle w:val="Hyperlink"/>
          </w:rPr>
          <w:t>https://doi.org/10.1016/j.cell.2017.11.002</w:t>
        </w:r>
      </w:hyperlink>
    </w:p>
    <w:p w14:paraId="63A00B47" w14:textId="2B692AA9" w:rsidR="00B66A14" w:rsidRPr="00B66A14" w:rsidRDefault="00B66A14" w:rsidP="00B66A14">
      <w:pPr>
        <w:pStyle w:val="EndNoteBibliography"/>
        <w:ind w:left="720" w:hanging="720"/>
      </w:pPr>
      <w:r w:rsidRPr="00B66A14">
        <w:t>38</w:t>
      </w:r>
      <w:r w:rsidRPr="00B66A14">
        <w:tab/>
        <w:t>Xu, H.</w:t>
      </w:r>
      <w:r w:rsidRPr="00B66A14">
        <w:rPr>
          <w:i/>
        </w:rPr>
        <w:t xml:space="preserve"> et al.</w:t>
      </w:r>
      <w:r w:rsidRPr="00B66A14">
        <w:t xml:space="preserve"> A Disinhibitory Microcircuit Mediates Conditioned Social Fear in the Prefrontal Cortex. </w:t>
      </w:r>
      <w:r w:rsidRPr="00B66A14">
        <w:rPr>
          <w:i/>
        </w:rPr>
        <w:t>Neuron</w:t>
      </w:r>
      <w:r w:rsidRPr="00B66A14">
        <w:t xml:space="preserve"> </w:t>
      </w:r>
      <w:r w:rsidRPr="00B66A14">
        <w:rPr>
          <w:b/>
        </w:rPr>
        <w:t>102</w:t>
      </w:r>
      <w:r w:rsidRPr="00B66A14">
        <w:t xml:space="preserve">, 668-682 e665 (2019). </w:t>
      </w:r>
      <w:hyperlink r:id="rId66" w:history="1">
        <w:r w:rsidRPr="00B66A14">
          <w:rPr>
            <w:rStyle w:val="Hyperlink"/>
          </w:rPr>
          <w:t>https://doi.org/10.1016/j.neuron.2019.02.026</w:t>
        </w:r>
      </w:hyperlink>
    </w:p>
    <w:p w14:paraId="293F1F20" w14:textId="317984E9" w:rsidR="00B66A14" w:rsidRPr="00B66A14" w:rsidRDefault="00B66A14" w:rsidP="00B66A14">
      <w:pPr>
        <w:pStyle w:val="EndNoteBibliography"/>
        <w:ind w:left="720" w:hanging="720"/>
      </w:pPr>
      <w:r w:rsidRPr="00B66A14">
        <w:t>39</w:t>
      </w:r>
      <w:r w:rsidRPr="00B66A14">
        <w:tab/>
        <w:t>Que, Z.</w:t>
      </w:r>
      <w:r w:rsidRPr="00B66A14">
        <w:rPr>
          <w:i/>
        </w:rPr>
        <w:t xml:space="preserve"> et al.</w:t>
      </w:r>
      <w:r w:rsidRPr="00B66A14">
        <w:t xml:space="preserve"> Hyperexcitability and Pharmacological Responsiveness of Cortical Neurons Derived from Human iPSCs Carrying Epilepsy-Associated Sodium Channel Nav1.2-L1342P Genetic Variant. </w:t>
      </w:r>
      <w:r w:rsidRPr="00B66A14">
        <w:rPr>
          <w:i/>
        </w:rPr>
        <w:t>The Journal of Neuroscience</w:t>
      </w:r>
      <w:r w:rsidRPr="00B66A14">
        <w:t xml:space="preserve"> </w:t>
      </w:r>
      <w:r w:rsidRPr="00B66A14">
        <w:rPr>
          <w:b/>
        </w:rPr>
        <w:t>41</w:t>
      </w:r>
      <w:r w:rsidRPr="00B66A14">
        <w:t xml:space="preserve">, 10194-10208 (2021). </w:t>
      </w:r>
      <w:hyperlink r:id="rId67" w:history="1">
        <w:r w:rsidRPr="00B66A14">
          <w:rPr>
            <w:rStyle w:val="Hyperlink"/>
          </w:rPr>
          <w:t>https://doi.org/10.1523/jneurosci.0564-21.2021</w:t>
        </w:r>
      </w:hyperlink>
    </w:p>
    <w:p w14:paraId="08F5D1A2" w14:textId="57F6CCDB" w:rsidR="00B66A14" w:rsidRPr="00B66A14" w:rsidRDefault="00B66A14" w:rsidP="00B66A14">
      <w:pPr>
        <w:pStyle w:val="EndNoteBibliography"/>
        <w:ind w:left="720" w:hanging="720"/>
      </w:pPr>
      <w:r w:rsidRPr="00B66A14">
        <w:t>40</w:t>
      </w:r>
      <w:r w:rsidRPr="00B66A14">
        <w:tab/>
        <w:t>Harley, P.</w:t>
      </w:r>
      <w:r w:rsidRPr="00B66A14">
        <w:rPr>
          <w:i/>
        </w:rPr>
        <w:t xml:space="preserve"> et al.</w:t>
      </w:r>
      <w:r w:rsidRPr="00B66A14">
        <w:t xml:space="preserve"> Aberrant axon initial segment plasticity and intrinsic excitability of ALS hiPSC motor neurons. </w:t>
      </w:r>
      <w:r w:rsidRPr="00B66A14">
        <w:rPr>
          <w:i/>
        </w:rPr>
        <w:t>Cell Reports</w:t>
      </w:r>
      <w:r w:rsidRPr="00B66A14">
        <w:t xml:space="preserve"> </w:t>
      </w:r>
      <w:r w:rsidRPr="00B66A14">
        <w:rPr>
          <w:b/>
        </w:rPr>
        <w:t>42</w:t>
      </w:r>
      <w:r w:rsidRPr="00B66A14">
        <w:t xml:space="preserve"> (2023). </w:t>
      </w:r>
      <w:hyperlink r:id="rId68" w:history="1">
        <w:r w:rsidRPr="00B66A14">
          <w:rPr>
            <w:rStyle w:val="Hyperlink"/>
          </w:rPr>
          <w:t>https://doi.org/10.1016/j.celrep.2023.113509</w:t>
        </w:r>
      </w:hyperlink>
    </w:p>
    <w:p w14:paraId="40A89960" w14:textId="424113C6" w:rsidR="00B66A14" w:rsidRPr="00B66A14" w:rsidRDefault="00B66A14" w:rsidP="00B66A14">
      <w:pPr>
        <w:pStyle w:val="EndNoteBibliography"/>
        <w:ind w:left="720" w:hanging="720"/>
      </w:pPr>
      <w:r w:rsidRPr="00B66A14">
        <w:t>41</w:t>
      </w:r>
      <w:r w:rsidRPr="00B66A14">
        <w:tab/>
        <w:t>Fréal, A.</w:t>
      </w:r>
      <w:r w:rsidRPr="00B66A14">
        <w:rPr>
          <w:i/>
        </w:rPr>
        <w:t xml:space="preserve"> et al.</w:t>
      </w:r>
      <w:r w:rsidRPr="00B66A14">
        <w:t xml:space="preserve"> Sodium channel endocytosis drives axon initial segment plasticity. </w:t>
      </w:r>
      <w:r w:rsidRPr="00B66A14">
        <w:rPr>
          <w:i/>
        </w:rPr>
        <w:t>Science Advances</w:t>
      </w:r>
      <w:r w:rsidRPr="00B66A14">
        <w:t xml:space="preserve"> </w:t>
      </w:r>
      <w:r w:rsidRPr="00B66A14">
        <w:rPr>
          <w:b/>
        </w:rPr>
        <w:t>9</w:t>
      </w:r>
      <w:r w:rsidRPr="00B66A14">
        <w:t xml:space="preserve">, eadf3885 (2023). </w:t>
      </w:r>
      <w:hyperlink r:id="rId69" w:history="1">
        <w:r w:rsidRPr="00B66A14">
          <w:rPr>
            <w:rStyle w:val="Hyperlink"/>
          </w:rPr>
          <w:t>https://doi.org/doi:10.1126/sciadv.adf3885</w:t>
        </w:r>
      </w:hyperlink>
    </w:p>
    <w:p w14:paraId="7DE8393F" w14:textId="0E1135D8" w:rsidR="00B66A14" w:rsidRPr="00B66A14" w:rsidRDefault="00B66A14" w:rsidP="00B66A14">
      <w:pPr>
        <w:pStyle w:val="EndNoteBibliography"/>
        <w:ind w:left="720" w:hanging="720"/>
      </w:pPr>
      <w:r w:rsidRPr="00B66A14">
        <w:t>42</w:t>
      </w:r>
      <w:r w:rsidRPr="00B66A14">
        <w:tab/>
        <w:t>Jørgensen, H. S.</w:t>
      </w:r>
      <w:r w:rsidRPr="00B66A14">
        <w:rPr>
          <w:i/>
        </w:rPr>
        <w:t xml:space="preserve"> et al.</w:t>
      </w:r>
      <w:r w:rsidRPr="00B66A14">
        <w:t xml:space="preserve"> Increased Axon Initial Segment Length Results in Increased Na+ Currents in Spinal Motoneurones at Symptom Onset in the G127X SOD1 Mouse Model of Amyotrophic Lateral Sclerosis. </w:t>
      </w:r>
      <w:r w:rsidRPr="00B66A14">
        <w:rPr>
          <w:i/>
        </w:rPr>
        <w:t>Neuroscience</w:t>
      </w:r>
      <w:r w:rsidRPr="00B66A14">
        <w:t xml:space="preserve"> </w:t>
      </w:r>
      <w:r w:rsidRPr="00B66A14">
        <w:rPr>
          <w:b/>
        </w:rPr>
        <w:t>468</w:t>
      </w:r>
      <w:r w:rsidRPr="00B66A14">
        <w:t xml:space="preserve">, 247-264 (2021). </w:t>
      </w:r>
      <w:hyperlink r:id="rId70" w:history="1">
        <w:r w:rsidRPr="00B66A14">
          <w:rPr>
            <w:rStyle w:val="Hyperlink"/>
          </w:rPr>
          <w:t>https://doi.org/https://doi.org/10.1016/j.neuroscience.2020.11.016</w:t>
        </w:r>
      </w:hyperlink>
    </w:p>
    <w:p w14:paraId="133F1654" w14:textId="55201F97" w:rsidR="00B66A14" w:rsidRPr="00B66A14" w:rsidRDefault="00B66A14" w:rsidP="00B66A14">
      <w:pPr>
        <w:pStyle w:val="EndNoteBibliography"/>
        <w:ind w:left="720" w:hanging="720"/>
      </w:pPr>
      <w:r w:rsidRPr="00B66A14">
        <w:t>43</w:t>
      </w:r>
      <w:r w:rsidRPr="00B66A14">
        <w:tab/>
        <w:t xml:space="preserve">Sloan, S. A., Andersen, J., Pașca, A. M., Birey, F. &amp; Pașca, S. P. Generation and assembly of human brain region-specific three-dimensional cultures. </w:t>
      </w:r>
      <w:r w:rsidRPr="00B66A14">
        <w:rPr>
          <w:i/>
        </w:rPr>
        <w:t>Nat Protoc</w:t>
      </w:r>
      <w:r w:rsidRPr="00B66A14">
        <w:t xml:space="preserve"> </w:t>
      </w:r>
      <w:r w:rsidRPr="00B66A14">
        <w:rPr>
          <w:b/>
        </w:rPr>
        <w:t>13</w:t>
      </w:r>
      <w:r w:rsidRPr="00B66A14">
        <w:t xml:space="preserve">, 2062-2085 (2018). </w:t>
      </w:r>
      <w:hyperlink r:id="rId71" w:history="1">
        <w:r w:rsidRPr="00B66A14">
          <w:rPr>
            <w:rStyle w:val="Hyperlink"/>
          </w:rPr>
          <w:t>https://doi.org/10.1038/s41596-018-0032-7</w:t>
        </w:r>
      </w:hyperlink>
    </w:p>
    <w:p w14:paraId="0CFDBC37" w14:textId="14447806" w:rsidR="00B66A14" w:rsidRPr="00B66A14" w:rsidRDefault="00B66A14" w:rsidP="00B66A14">
      <w:pPr>
        <w:pStyle w:val="EndNoteBibliography"/>
        <w:ind w:left="720" w:hanging="720"/>
      </w:pPr>
      <w:r w:rsidRPr="00B66A14">
        <w:t>44</w:t>
      </w:r>
      <w:r w:rsidRPr="00B66A14">
        <w:tab/>
        <w:t xml:space="preserve">Sammi, S. R., Agim, Z. S. &amp; Cannon, J. R. From the Cover: Harmane-Induced Selective Dopaminergic Neurotoxicity in Caenorhabditis elegans. </w:t>
      </w:r>
      <w:r w:rsidRPr="00B66A14">
        <w:rPr>
          <w:i/>
        </w:rPr>
        <w:t>Toxicol Sci</w:t>
      </w:r>
      <w:r w:rsidRPr="00B66A14">
        <w:t xml:space="preserve"> </w:t>
      </w:r>
      <w:r w:rsidRPr="00B66A14">
        <w:rPr>
          <w:b/>
        </w:rPr>
        <w:t>161</w:t>
      </w:r>
      <w:r w:rsidRPr="00B66A14">
        <w:t xml:space="preserve">, 335-348 (2018). </w:t>
      </w:r>
      <w:hyperlink r:id="rId72" w:history="1">
        <w:r w:rsidRPr="00B66A14">
          <w:rPr>
            <w:rStyle w:val="Hyperlink"/>
          </w:rPr>
          <w:t>https://doi.org/10.1093/toxsci/kfx223</w:t>
        </w:r>
      </w:hyperlink>
    </w:p>
    <w:p w14:paraId="33C7C04B" w14:textId="4E1CC086" w:rsidR="00B66A14" w:rsidRPr="00B66A14" w:rsidRDefault="00B66A14" w:rsidP="00B66A14">
      <w:pPr>
        <w:pStyle w:val="EndNoteBibliography"/>
        <w:ind w:left="720" w:hanging="720"/>
      </w:pPr>
      <w:r w:rsidRPr="00B66A14">
        <w:t>45</w:t>
      </w:r>
      <w:r w:rsidRPr="00B66A14">
        <w:tab/>
        <w:t>Rao, X.</w:t>
      </w:r>
      <w:r w:rsidRPr="00B66A14">
        <w:rPr>
          <w:i/>
        </w:rPr>
        <w:t xml:space="preserve"> et al.</w:t>
      </w:r>
      <w:r w:rsidRPr="00B66A14">
        <w:t xml:space="preserve"> Allele-specific expression and high-throughput reporter assay reveal functional genetic variants associated with alcohol use disorders. </w:t>
      </w:r>
      <w:r w:rsidRPr="00B66A14">
        <w:rPr>
          <w:i/>
        </w:rPr>
        <w:t>Molecular Psychiatry</w:t>
      </w:r>
      <w:r w:rsidRPr="00B66A14">
        <w:t xml:space="preserve"> </w:t>
      </w:r>
      <w:r w:rsidRPr="00B66A14">
        <w:rPr>
          <w:b/>
        </w:rPr>
        <w:t>26</w:t>
      </w:r>
      <w:r w:rsidRPr="00B66A14">
        <w:t xml:space="preserve">, 1142-1151 (2021). </w:t>
      </w:r>
      <w:hyperlink r:id="rId73" w:history="1">
        <w:r w:rsidRPr="00B66A14">
          <w:rPr>
            <w:rStyle w:val="Hyperlink"/>
          </w:rPr>
          <w:t>https://doi.org/10.1038/s41380-019-0508-z</w:t>
        </w:r>
      </w:hyperlink>
    </w:p>
    <w:p w14:paraId="65F8A25D" w14:textId="77777777" w:rsidR="00B66A14" w:rsidRPr="00B66A14" w:rsidRDefault="00B66A14" w:rsidP="00B66A14">
      <w:pPr>
        <w:pStyle w:val="EndNoteBibliography"/>
        <w:ind w:left="720" w:hanging="720"/>
      </w:pPr>
      <w:r w:rsidRPr="00B66A14">
        <w:t>46</w:t>
      </w:r>
      <w:r w:rsidRPr="00B66A14">
        <w:tab/>
        <w:t>Ménoret, S.</w:t>
      </w:r>
      <w:r w:rsidRPr="00B66A14">
        <w:rPr>
          <w:i/>
        </w:rPr>
        <w:t xml:space="preserve"> et al.</w:t>
      </w:r>
      <w:r w:rsidRPr="00B66A14">
        <w:t xml:space="preserve"> Generation of Rag1‐knockout immunodeficient rats and mice using engineered meganucleases. </w:t>
      </w:r>
      <w:r w:rsidRPr="00B66A14">
        <w:rPr>
          <w:i/>
        </w:rPr>
        <w:t>The FASEB Journal</w:t>
      </w:r>
      <w:r w:rsidRPr="00B66A14">
        <w:t xml:space="preserve"> </w:t>
      </w:r>
      <w:r w:rsidRPr="00B66A14">
        <w:rPr>
          <w:b/>
        </w:rPr>
        <w:t>27</w:t>
      </w:r>
      <w:r w:rsidRPr="00B66A14">
        <w:t xml:space="preserve">, 703-711 (2013). </w:t>
      </w:r>
    </w:p>
    <w:p w14:paraId="1DD6A8FD" w14:textId="5B928E46" w:rsidR="00B66A14" w:rsidRPr="00B66A14" w:rsidRDefault="00B66A14" w:rsidP="00B66A14">
      <w:pPr>
        <w:pStyle w:val="EndNoteBibliography"/>
        <w:ind w:left="720" w:hanging="720"/>
      </w:pPr>
      <w:r w:rsidRPr="00B66A14">
        <w:t>47</w:t>
      </w:r>
      <w:r w:rsidRPr="00B66A14">
        <w:tab/>
        <w:t>Xu, R.</w:t>
      </w:r>
      <w:r w:rsidRPr="00B66A14">
        <w:rPr>
          <w:i/>
        </w:rPr>
        <w:t xml:space="preserve"> et al.</w:t>
      </w:r>
      <w:r w:rsidRPr="00B66A14">
        <w:t xml:space="preserve"> OLIG2 Drives Abnormal Neurodevelopmental Phenotypes in Human iPSC-Based Organoid and Chimeric Mouse Models of Down Syndrome. </w:t>
      </w:r>
      <w:r w:rsidRPr="00B66A14">
        <w:rPr>
          <w:i/>
        </w:rPr>
        <w:t>Cell Stem Cell</w:t>
      </w:r>
      <w:r w:rsidRPr="00B66A14">
        <w:t xml:space="preserve"> </w:t>
      </w:r>
      <w:r w:rsidRPr="00B66A14">
        <w:rPr>
          <w:b/>
        </w:rPr>
        <w:t>24</w:t>
      </w:r>
      <w:r w:rsidRPr="00B66A14">
        <w:t xml:space="preserve">, 908-926 e908 (2019). </w:t>
      </w:r>
      <w:hyperlink r:id="rId74" w:history="1">
        <w:r w:rsidRPr="00B66A14">
          <w:rPr>
            <w:rStyle w:val="Hyperlink"/>
          </w:rPr>
          <w:t>https://doi.org/10.1016/j.stem.2019.04.014</w:t>
        </w:r>
      </w:hyperlink>
    </w:p>
    <w:p w14:paraId="7011F2FA" w14:textId="6BCC3B0C" w:rsidR="00B66A14" w:rsidRPr="00B66A14" w:rsidRDefault="00B66A14" w:rsidP="00B66A14">
      <w:pPr>
        <w:pStyle w:val="EndNoteBibliography"/>
        <w:ind w:left="720" w:hanging="720"/>
      </w:pPr>
      <w:r w:rsidRPr="00B66A14">
        <w:t>48</w:t>
      </w:r>
      <w:r w:rsidRPr="00B66A14">
        <w:tab/>
        <w:t>Xu, R.</w:t>
      </w:r>
      <w:r w:rsidRPr="00B66A14">
        <w:rPr>
          <w:i/>
        </w:rPr>
        <w:t xml:space="preserve"> et al.</w:t>
      </w:r>
      <w:r w:rsidRPr="00B66A14">
        <w:t xml:space="preserve"> Human iPSC-derived mature microglia retain their identity and functionally integrate in the chimeric mouse brain. </w:t>
      </w:r>
      <w:r w:rsidRPr="00B66A14">
        <w:rPr>
          <w:i/>
        </w:rPr>
        <w:t>Nature Communications</w:t>
      </w:r>
      <w:r w:rsidRPr="00B66A14">
        <w:t xml:space="preserve"> </w:t>
      </w:r>
      <w:r w:rsidRPr="00B66A14">
        <w:rPr>
          <w:b/>
        </w:rPr>
        <w:t>11</w:t>
      </w:r>
      <w:r w:rsidRPr="00B66A14">
        <w:t xml:space="preserve">, 1577 (2020). </w:t>
      </w:r>
      <w:hyperlink r:id="rId75" w:history="1">
        <w:r w:rsidRPr="00B66A14">
          <w:rPr>
            <w:rStyle w:val="Hyperlink"/>
          </w:rPr>
          <w:t>https://doi.org/10.1038/s41467-020-15411-9</w:t>
        </w:r>
      </w:hyperlink>
    </w:p>
    <w:p w14:paraId="1D92517A" w14:textId="77777777" w:rsidR="00B66A14" w:rsidRPr="00B66A14" w:rsidRDefault="00B66A14" w:rsidP="00B66A14">
      <w:pPr>
        <w:pStyle w:val="EndNoteBibliography"/>
        <w:ind w:left="720" w:hanging="720"/>
      </w:pPr>
      <w:r w:rsidRPr="00B66A14">
        <w:t>49</w:t>
      </w:r>
      <w:r w:rsidRPr="00B66A14">
        <w:tab/>
        <w:t>Kordás, K.</w:t>
      </w:r>
      <w:r w:rsidRPr="00B66A14">
        <w:rPr>
          <w:i/>
        </w:rPr>
        <w:t xml:space="preserve"> et al.</w:t>
      </w:r>
      <w:r w:rsidRPr="00B66A14">
        <w:t xml:space="preserve"> Measuring sociability of mice using a novel three-chamber apparatus and algorithm of the LABORAS™ system. </w:t>
      </w:r>
      <w:r w:rsidRPr="00B66A14">
        <w:rPr>
          <w:i/>
        </w:rPr>
        <w:t>Journal of Neuroscience Methods</w:t>
      </w:r>
      <w:r w:rsidRPr="00B66A14">
        <w:t xml:space="preserve"> </w:t>
      </w:r>
      <w:r w:rsidRPr="00B66A14">
        <w:rPr>
          <w:b/>
        </w:rPr>
        <w:t>343</w:t>
      </w:r>
      <w:r w:rsidRPr="00B66A14">
        <w:t xml:space="preserve">, 108841 (2020). </w:t>
      </w:r>
    </w:p>
    <w:p w14:paraId="3DBBB07E" w14:textId="77777777" w:rsidR="00B66A14" w:rsidRPr="00B66A14" w:rsidRDefault="00B66A14" w:rsidP="00B66A14">
      <w:pPr>
        <w:pStyle w:val="EndNoteBibliography"/>
        <w:ind w:left="720" w:hanging="720"/>
      </w:pPr>
      <w:r w:rsidRPr="00B66A14">
        <w:t>50</w:t>
      </w:r>
      <w:r w:rsidRPr="00B66A14">
        <w:tab/>
        <w:t xml:space="preserve">Kim, H., Lim, C.-S. &amp; Kaang, B.-K. Neuronal mechanisms and circuits underlying repetitive behaviors in mouse models of autism spectrum disorder. </w:t>
      </w:r>
      <w:r w:rsidRPr="00B66A14">
        <w:rPr>
          <w:i/>
        </w:rPr>
        <w:t>Behavioral and Brain Functions</w:t>
      </w:r>
      <w:r w:rsidRPr="00B66A14">
        <w:t xml:space="preserve"> </w:t>
      </w:r>
      <w:r w:rsidRPr="00B66A14">
        <w:rPr>
          <w:b/>
        </w:rPr>
        <w:t>12</w:t>
      </w:r>
      <w:r w:rsidRPr="00B66A14">
        <w:t xml:space="preserve">, 1-13 (2016). </w:t>
      </w:r>
    </w:p>
    <w:p w14:paraId="13F1741B" w14:textId="77777777" w:rsidR="00B66A14" w:rsidRPr="00B66A14" w:rsidRDefault="00B66A14" w:rsidP="00B66A14">
      <w:pPr>
        <w:pStyle w:val="EndNoteBibliography"/>
        <w:ind w:left="720" w:hanging="720"/>
      </w:pPr>
      <w:r w:rsidRPr="00B66A14">
        <w:t>51</w:t>
      </w:r>
      <w:r w:rsidRPr="00B66A14">
        <w:tab/>
        <w:t>Eaton, M.</w:t>
      </w:r>
      <w:r w:rsidRPr="00B66A14">
        <w:rPr>
          <w:i/>
        </w:rPr>
        <w:t xml:space="preserve"> et al.</w:t>
      </w:r>
      <w:r w:rsidRPr="00B66A14">
        <w:t xml:space="preserve"> Generation and basic characterization of a gene‐trap knockout mouse model of Scn2a with a substantial reduction of voltage‐gated sodium channel Nav1. 2 expression. </w:t>
      </w:r>
      <w:r w:rsidRPr="00B66A14">
        <w:rPr>
          <w:i/>
        </w:rPr>
        <w:t>Genes, Brain and Behavior</w:t>
      </w:r>
      <w:r w:rsidRPr="00B66A14">
        <w:t xml:space="preserve">, e12725 (2020). </w:t>
      </w:r>
    </w:p>
    <w:p w14:paraId="497740EA" w14:textId="1E9D50F7" w:rsidR="00B66A14" w:rsidRPr="00B66A14" w:rsidRDefault="00B66A14" w:rsidP="00B66A14">
      <w:pPr>
        <w:pStyle w:val="EndNoteBibliography"/>
        <w:ind w:left="720" w:hanging="720"/>
      </w:pPr>
      <w:r w:rsidRPr="00B66A14">
        <w:t>52</w:t>
      </w:r>
      <w:r w:rsidRPr="00B66A14">
        <w:tab/>
        <w:t>Wang, L.</w:t>
      </w:r>
      <w:r w:rsidRPr="00B66A14">
        <w:rPr>
          <w:i/>
        </w:rPr>
        <w:t xml:space="preserve"> et al.</w:t>
      </w:r>
      <w:r w:rsidRPr="00B66A14">
        <w:t xml:space="preserve"> Analyses of the autism-associated neuroligin-3 R451C mutation in human neurons reveal a gain-of-function synaptic mechanism. </w:t>
      </w:r>
      <w:r w:rsidRPr="00B66A14">
        <w:rPr>
          <w:i/>
        </w:rPr>
        <w:t>Molecular Psychiatry</w:t>
      </w:r>
      <w:r w:rsidRPr="00B66A14">
        <w:t xml:space="preserve"> </w:t>
      </w:r>
      <w:r w:rsidRPr="00B66A14">
        <w:rPr>
          <w:b/>
        </w:rPr>
        <w:t>29</w:t>
      </w:r>
      <w:r w:rsidRPr="00B66A14">
        <w:t xml:space="preserve">, 1620-1635 (2024). </w:t>
      </w:r>
      <w:hyperlink r:id="rId76" w:history="1">
        <w:r w:rsidRPr="00B66A14">
          <w:rPr>
            <w:rStyle w:val="Hyperlink"/>
          </w:rPr>
          <w:t>https://doi.org/10.1038/s41380-022-01834-x</w:t>
        </w:r>
      </w:hyperlink>
    </w:p>
    <w:p w14:paraId="58E646E1" w14:textId="60108EC8" w:rsidR="00B66A14" w:rsidRPr="00B66A14" w:rsidRDefault="00B66A14" w:rsidP="00B66A14">
      <w:pPr>
        <w:pStyle w:val="EndNoteBibliography"/>
        <w:ind w:left="720" w:hanging="720"/>
      </w:pPr>
      <w:r w:rsidRPr="00B66A14">
        <w:t>53</w:t>
      </w:r>
      <w:r w:rsidRPr="00B66A14">
        <w:tab/>
        <w:t>Revah, O.</w:t>
      </w:r>
      <w:r w:rsidRPr="00B66A14">
        <w:rPr>
          <w:i/>
        </w:rPr>
        <w:t xml:space="preserve"> et al.</w:t>
      </w:r>
      <w:r w:rsidRPr="00B66A14">
        <w:t xml:space="preserve"> Maturation and circuit integration of transplanted human cortical organoids. </w:t>
      </w:r>
      <w:r w:rsidRPr="00B66A14">
        <w:rPr>
          <w:i/>
        </w:rPr>
        <w:t>Nature</w:t>
      </w:r>
      <w:r w:rsidRPr="00B66A14">
        <w:t xml:space="preserve"> </w:t>
      </w:r>
      <w:r w:rsidRPr="00B66A14">
        <w:rPr>
          <w:b/>
        </w:rPr>
        <w:t>610</w:t>
      </w:r>
      <w:r w:rsidRPr="00B66A14">
        <w:t xml:space="preserve">, 319-326 (2022). </w:t>
      </w:r>
      <w:hyperlink r:id="rId77" w:history="1">
        <w:r w:rsidRPr="00B66A14">
          <w:rPr>
            <w:rStyle w:val="Hyperlink"/>
          </w:rPr>
          <w:t>https://doi.org/10.1038/s41586-022-05277-w</w:t>
        </w:r>
      </w:hyperlink>
    </w:p>
    <w:p w14:paraId="0EC17199" w14:textId="616C9355" w:rsidR="00B66A14" w:rsidRPr="00B66A14" w:rsidRDefault="00B66A14" w:rsidP="00B66A14">
      <w:pPr>
        <w:pStyle w:val="EndNoteBibliography"/>
        <w:ind w:left="720" w:hanging="720"/>
      </w:pPr>
      <w:r w:rsidRPr="00B66A14">
        <w:t>54</w:t>
      </w:r>
      <w:r w:rsidRPr="00B66A14">
        <w:tab/>
        <w:t>Linaro, D.</w:t>
      </w:r>
      <w:r w:rsidRPr="00B66A14">
        <w:rPr>
          <w:i/>
        </w:rPr>
        <w:t xml:space="preserve"> et al.</w:t>
      </w:r>
      <w:r w:rsidRPr="00B66A14">
        <w:t xml:space="preserve"> Xenotransplanted Human Cortical Neurons Reveal Species-Specific Development and Functional Integration into Mouse Visual Circuits. </w:t>
      </w:r>
      <w:r w:rsidRPr="00B66A14">
        <w:rPr>
          <w:i/>
        </w:rPr>
        <w:t>Neuron</w:t>
      </w:r>
      <w:r w:rsidRPr="00B66A14">
        <w:t xml:space="preserve"> </w:t>
      </w:r>
      <w:r w:rsidRPr="00B66A14">
        <w:rPr>
          <w:b/>
        </w:rPr>
        <w:t>104</w:t>
      </w:r>
      <w:r w:rsidRPr="00B66A14">
        <w:t xml:space="preserve">, 972-986.e976 (2019). </w:t>
      </w:r>
      <w:hyperlink r:id="rId78" w:history="1">
        <w:r w:rsidRPr="00B66A14">
          <w:rPr>
            <w:rStyle w:val="Hyperlink"/>
          </w:rPr>
          <w:t>https://doi.org/10.1016/j.neuron.2019.10.002</w:t>
        </w:r>
      </w:hyperlink>
    </w:p>
    <w:p w14:paraId="5B43CBF7" w14:textId="2999CE77" w:rsidR="00B66A14" w:rsidRPr="00B66A14" w:rsidRDefault="00B66A14" w:rsidP="00B66A14">
      <w:pPr>
        <w:pStyle w:val="EndNoteBibliography"/>
        <w:ind w:left="720" w:hanging="720"/>
      </w:pPr>
      <w:r w:rsidRPr="00B66A14">
        <w:t>55</w:t>
      </w:r>
      <w:r w:rsidRPr="00B66A14">
        <w:tab/>
        <w:t>Kimbrough, A.</w:t>
      </w:r>
      <w:r w:rsidRPr="00B66A14">
        <w:rPr>
          <w:i/>
        </w:rPr>
        <w:t xml:space="preserve"> et al.</w:t>
      </w:r>
      <w:r w:rsidRPr="00B66A14">
        <w:t xml:space="preserve"> Brain-wide functional architecture remodeling by alcohol dependence and abstinence. </w:t>
      </w:r>
      <w:r w:rsidRPr="00B66A14">
        <w:rPr>
          <w:i/>
        </w:rPr>
        <w:t>Proc Natl Acad Sci U S A</w:t>
      </w:r>
      <w:r w:rsidRPr="00B66A14">
        <w:t xml:space="preserve"> </w:t>
      </w:r>
      <w:r w:rsidRPr="00B66A14">
        <w:rPr>
          <w:b/>
        </w:rPr>
        <w:t>117</w:t>
      </w:r>
      <w:r w:rsidRPr="00B66A14">
        <w:t xml:space="preserve">, 2149-2159 (2020). </w:t>
      </w:r>
      <w:hyperlink r:id="rId79" w:history="1">
        <w:r w:rsidRPr="00B66A14">
          <w:rPr>
            <w:rStyle w:val="Hyperlink"/>
          </w:rPr>
          <w:t>https://doi.org/10.1073/pnas.1909915117</w:t>
        </w:r>
      </w:hyperlink>
    </w:p>
    <w:p w14:paraId="0E581101" w14:textId="0BD96D33" w:rsidR="00B66A14" w:rsidRPr="00B66A14" w:rsidRDefault="00B66A14" w:rsidP="00B66A14">
      <w:pPr>
        <w:pStyle w:val="EndNoteBibliography"/>
        <w:ind w:left="720" w:hanging="720"/>
      </w:pPr>
      <w:r w:rsidRPr="00B66A14">
        <w:t>56</w:t>
      </w:r>
      <w:r w:rsidRPr="00B66A14">
        <w:tab/>
        <w:t>Kim, S.</w:t>
      </w:r>
      <w:r w:rsidRPr="00B66A14">
        <w:rPr>
          <w:i/>
        </w:rPr>
        <w:t xml:space="preserve"> et al.</w:t>
      </w:r>
      <w:r w:rsidRPr="00B66A14">
        <w:t xml:space="preserve"> Neural circuit pathology driven by Shank3 mutation disrupts social behaviors. </w:t>
      </w:r>
      <w:r w:rsidRPr="00B66A14">
        <w:rPr>
          <w:i/>
        </w:rPr>
        <w:t>Cell Rep</w:t>
      </w:r>
      <w:r w:rsidRPr="00B66A14">
        <w:t xml:space="preserve"> </w:t>
      </w:r>
      <w:r w:rsidRPr="00B66A14">
        <w:rPr>
          <w:b/>
        </w:rPr>
        <w:t>39</w:t>
      </w:r>
      <w:r w:rsidRPr="00B66A14">
        <w:t xml:space="preserve">, 110906 (2022). </w:t>
      </w:r>
      <w:hyperlink r:id="rId80" w:history="1">
        <w:r w:rsidRPr="00B66A14">
          <w:rPr>
            <w:rStyle w:val="Hyperlink"/>
          </w:rPr>
          <w:t>https://doi.org/10.1016/j.celrep.2022.110906</w:t>
        </w:r>
      </w:hyperlink>
    </w:p>
    <w:p w14:paraId="0EE00D03" w14:textId="3C1E0972" w:rsidR="00B66A14" w:rsidRPr="00B66A14" w:rsidRDefault="00B66A14" w:rsidP="00B66A14">
      <w:pPr>
        <w:pStyle w:val="EndNoteBibliography"/>
        <w:ind w:left="720" w:hanging="720"/>
      </w:pPr>
      <w:r w:rsidRPr="00B66A14">
        <w:t>57</w:t>
      </w:r>
      <w:r w:rsidRPr="00B66A14">
        <w:tab/>
        <w:t xml:space="preserve">Malik, R., Li, Y., Schamiloglu, S. &amp; Sohal, V. S. Top-down control of hippocampal signal-to-noise by prefrontal long-range inhibition. </w:t>
      </w:r>
      <w:r w:rsidRPr="00B66A14">
        <w:rPr>
          <w:i/>
        </w:rPr>
        <w:t>Cell</w:t>
      </w:r>
      <w:r w:rsidRPr="00B66A14">
        <w:t xml:space="preserve"> </w:t>
      </w:r>
      <w:r w:rsidRPr="00B66A14">
        <w:rPr>
          <w:b/>
        </w:rPr>
        <w:t>185</w:t>
      </w:r>
      <w:r w:rsidRPr="00B66A14">
        <w:t xml:space="preserve">, 1602-1617.e1617 (2022). </w:t>
      </w:r>
      <w:hyperlink r:id="rId81" w:history="1">
        <w:r w:rsidRPr="00B66A14">
          <w:rPr>
            <w:rStyle w:val="Hyperlink"/>
          </w:rPr>
          <w:t>https://doi.org/10.1016/j.cell.2022.04.001</w:t>
        </w:r>
      </w:hyperlink>
    </w:p>
    <w:p w14:paraId="63CFAD3B" w14:textId="15A849DA" w:rsidR="00B66A14" w:rsidRPr="00B66A14" w:rsidRDefault="00B66A14" w:rsidP="00B66A14">
      <w:pPr>
        <w:pStyle w:val="EndNoteBibliography"/>
        <w:ind w:left="720" w:hanging="720"/>
      </w:pPr>
      <w:r w:rsidRPr="00B66A14">
        <w:t>58</w:t>
      </w:r>
      <w:r w:rsidRPr="00B66A14">
        <w:tab/>
        <w:t xml:space="preserve">Strano, A., Tuck, E., Stubbs, V. E. &amp; Livesey, F. J. Variable Outcomes in Neural Differentiation of Human PSCs Arise from Intrinsic Differences in Developmental Signaling Pathways. </w:t>
      </w:r>
      <w:r w:rsidRPr="00B66A14">
        <w:rPr>
          <w:i/>
        </w:rPr>
        <w:t>Cell Rep</w:t>
      </w:r>
      <w:r w:rsidRPr="00B66A14">
        <w:t xml:space="preserve"> </w:t>
      </w:r>
      <w:r w:rsidRPr="00B66A14">
        <w:rPr>
          <w:b/>
        </w:rPr>
        <w:t>31</w:t>
      </w:r>
      <w:r w:rsidRPr="00B66A14">
        <w:t xml:space="preserve">, 107732 (2020). </w:t>
      </w:r>
      <w:hyperlink r:id="rId82" w:history="1">
        <w:r w:rsidRPr="00B66A14">
          <w:rPr>
            <w:rStyle w:val="Hyperlink"/>
          </w:rPr>
          <w:t>https://doi.org/10.1016/j.celrep.2020.107732</w:t>
        </w:r>
      </w:hyperlink>
    </w:p>
    <w:p w14:paraId="2388F35F" w14:textId="3BD68DA3" w:rsidR="00B66A14" w:rsidRPr="00B66A14" w:rsidRDefault="00B66A14" w:rsidP="00B66A14">
      <w:pPr>
        <w:pStyle w:val="EndNoteBibliography"/>
        <w:ind w:left="720" w:hanging="720"/>
      </w:pPr>
      <w:r w:rsidRPr="00B66A14">
        <w:t>59</w:t>
      </w:r>
      <w:r w:rsidRPr="00B66A14">
        <w:tab/>
        <w:t>Micali, N.</w:t>
      </w:r>
      <w:r w:rsidRPr="00B66A14">
        <w:rPr>
          <w:i/>
        </w:rPr>
        <w:t xml:space="preserve"> et al.</w:t>
      </w:r>
      <w:r w:rsidRPr="00B66A14">
        <w:t xml:space="preserve"> Variation of Human Neural Stem Cells Generating Organizer States In Vitro before Committing to Cortical Excitatory or Inhibitory Neuronal Fates. </w:t>
      </w:r>
      <w:r w:rsidRPr="00B66A14">
        <w:rPr>
          <w:i/>
        </w:rPr>
        <w:t>Cell Rep</w:t>
      </w:r>
      <w:r w:rsidRPr="00B66A14">
        <w:t xml:space="preserve"> </w:t>
      </w:r>
      <w:r w:rsidRPr="00B66A14">
        <w:rPr>
          <w:b/>
        </w:rPr>
        <w:t>31</w:t>
      </w:r>
      <w:r w:rsidRPr="00B66A14">
        <w:t xml:space="preserve">, 107599 (2020). </w:t>
      </w:r>
      <w:hyperlink r:id="rId83" w:history="1">
        <w:r w:rsidRPr="00B66A14">
          <w:rPr>
            <w:rStyle w:val="Hyperlink"/>
          </w:rPr>
          <w:t>https://doi.org/10.1016/j.celrep.2020.107599</w:t>
        </w:r>
      </w:hyperlink>
    </w:p>
    <w:p w14:paraId="755599C2" w14:textId="6F4E225B" w:rsidR="00B40F43" w:rsidRDefault="005C0527" w:rsidP="0035415C">
      <w:pPr>
        <w:pStyle w:val="EndNoteBibliography"/>
        <w:ind w:left="720" w:hanging="720"/>
        <w:rPr>
          <w:rFonts w:ascii="Arial" w:hAnsi="Arial" w:cs="Arial"/>
        </w:rPr>
      </w:pPr>
      <w:r w:rsidRPr="00446129">
        <w:rPr>
          <w:rFonts w:ascii="Arial" w:hAnsi="Arial" w:cs="Arial"/>
        </w:rPr>
        <w:fldChar w:fldCharType="end"/>
      </w:r>
    </w:p>
    <w:sectPr w:rsidR="00B40F43" w:rsidSect="00316925">
      <w:pgSz w:w="12240" w:h="15840"/>
      <w:pgMar w:top="720" w:right="720" w:bottom="720" w:left="720" w:header="720" w:footer="720"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8" w:author="Craig, Bruce A." w:date="2024-11-06T17:18:00Z" w:initials="BC">
    <w:p w14:paraId="684B9A1F" w14:textId="77777777" w:rsidR="004861D6" w:rsidRDefault="004861D6" w:rsidP="004861D6">
      <w:pPr>
        <w:pStyle w:val="CommentText"/>
      </w:pPr>
      <w:r>
        <w:rPr>
          <w:rStyle w:val="CommentReference"/>
        </w:rPr>
        <w:annotationRef/>
      </w:r>
      <w:r>
        <w:t xml:space="preserve">So you consider numerous experiments within each aim.  Also each experiment has numerous outcomes measures.  If you use 0.05 for each experimental outcome, there’s a good chance of false positives.  I personally would consider an overall significance level of 0.05 for each aim and consider a  significance level of 0.01 for each outcomes/experiment within an aim.  </w:t>
      </w:r>
    </w:p>
    <w:p w14:paraId="37649584" w14:textId="77777777" w:rsidR="004861D6" w:rsidRDefault="004861D6" w:rsidP="004861D6">
      <w:pPr>
        <w:pStyle w:val="CommentText"/>
      </w:pPr>
    </w:p>
    <w:p w14:paraId="5CEBAC35" w14:textId="77777777" w:rsidR="004861D6" w:rsidRDefault="004861D6" w:rsidP="004861D6">
      <w:pPr>
        <w:pStyle w:val="CommentText"/>
      </w:pPr>
    </w:p>
  </w:comment>
  <w:comment w:id="74" w:author="Craig, Bruce A." w:date="2024-11-06T17:20:00Z" w:initials="BC">
    <w:p w14:paraId="0243CEC0" w14:textId="77777777" w:rsidR="004861D6" w:rsidRDefault="004861D6" w:rsidP="004861D6">
      <w:pPr>
        <w:pStyle w:val="CommentText"/>
      </w:pPr>
      <w:r>
        <w:rPr>
          <w:rStyle w:val="CommentReference"/>
        </w:rPr>
        <w:annotationRef/>
      </w:r>
      <w:r>
        <w:t xml:space="preserve">If n=25 is too large for many of the experiments, the other option is to sort your outcomes into primary outcomes and secondary outcomes and focus the power calculations on just the primary ones.  </w:t>
      </w:r>
    </w:p>
  </w:comment>
  <w:comment w:id="103" w:author="Craig, Bruce A." w:date="2024-11-06T17:28:00Z" w:initials="BC">
    <w:p w14:paraId="6BA0F877" w14:textId="77777777" w:rsidR="004861D6" w:rsidRDefault="004861D6" w:rsidP="004861D6">
      <w:pPr>
        <w:pStyle w:val="CommentText"/>
      </w:pPr>
      <w:r>
        <w:rPr>
          <w:rStyle w:val="CommentReference"/>
        </w:rPr>
        <w:annotationRef/>
      </w:r>
      <w:r>
        <w:t xml:space="preserve">Are there tests that involve more than two groups?  </w:t>
      </w:r>
    </w:p>
  </w:comment>
  <w:comment w:id="106" w:author="Craig, Bruce A." w:date="2024-11-06T17:29:00Z" w:initials="BC">
    <w:p w14:paraId="0D0C2241" w14:textId="77777777" w:rsidR="00BF5E7C" w:rsidRDefault="00BF5E7C" w:rsidP="00BF5E7C">
      <w:pPr>
        <w:pStyle w:val="CommentText"/>
      </w:pPr>
      <w:r>
        <w:rPr>
          <w:rStyle w:val="CommentReference"/>
        </w:rPr>
        <w:annotationRef/>
      </w:r>
      <w:r>
        <w:t xml:space="preserve">I think the models are quite poor in terms of power when you have roughly 50 observations.    The data don’t need to be Normal to trust the t test results.  You need the distribuition of the sample means to be approx Normal.    </w:t>
      </w:r>
    </w:p>
  </w:comment>
  <w:comment w:id="107" w:author="Craig, Bruce A." w:date="2024-11-06T17:30:00Z" w:initials="BC">
    <w:p w14:paraId="66BB3D9E" w14:textId="77777777" w:rsidR="00BF5E7C" w:rsidRDefault="00BF5E7C" w:rsidP="00BF5E7C">
      <w:pPr>
        <w:pStyle w:val="CommentText"/>
      </w:pPr>
      <w:r>
        <w:rPr>
          <w:rStyle w:val="CommentReference"/>
        </w:rPr>
        <w:annotationRef/>
      </w:r>
      <w:r>
        <w:t>Do you compare slope anywhere?</w:t>
      </w:r>
    </w:p>
  </w:comment>
  <w:comment w:id="108" w:author="Craig, Bruce A." w:date="2024-11-06T17:31:00Z" w:initials="BC">
    <w:p w14:paraId="79D88931" w14:textId="77777777" w:rsidR="00BF5E7C" w:rsidRDefault="00BF5E7C" w:rsidP="00BF5E7C">
      <w:pPr>
        <w:pStyle w:val="CommentText"/>
      </w:pPr>
      <w:r>
        <w:rPr>
          <w:rStyle w:val="CommentReference"/>
        </w:rPr>
        <w:annotationRef/>
      </w:r>
      <w:r>
        <w:t>I think it better to adjust this more multiplicity.  Dropping it down to 0.01 makes sense as it balances control of false positives with the exploratory nature of the study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CEBAC35" w15:done="0"/>
  <w15:commentEx w15:paraId="0243CEC0" w15:done="0"/>
  <w15:commentEx w15:paraId="6BA0F877" w15:done="0"/>
  <w15:commentEx w15:paraId="0D0C2241" w15:done="0"/>
  <w15:commentEx w15:paraId="66BB3D9E" w15:done="0"/>
  <w15:commentEx w15:paraId="79D889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9009A04" w16cex:dateUtc="2024-11-06T22:18:00Z"/>
  <w16cex:commentExtensible w16cex:durableId="418FF989" w16cex:dateUtc="2024-11-06T22:20:00Z"/>
  <w16cex:commentExtensible w16cex:durableId="0A5624FC" w16cex:dateUtc="2024-11-06T22:28:00Z"/>
  <w16cex:commentExtensible w16cex:durableId="647DAD93" w16cex:dateUtc="2024-11-06T22:29:00Z"/>
  <w16cex:commentExtensible w16cex:durableId="7D4E818E" w16cex:dateUtc="2024-11-06T22:30:00Z"/>
  <w16cex:commentExtensible w16cex:durableId="764219E8" w16cex:dateUtc="2024-11-06T22: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CEBAC35" w16cid:durableId="09009A04"/>
  <w16cid:commentId w16cid:paraId="0243CEC0" w16cid:durableId="418FF989"/>
  <w16cid:commentId w16cid:paraId="6BA0F877" w16cid:durableId="0A5624FC"/>
  <w16cid:commentId w16cid:paraId="0D0C2241" w16cid:durableId="647DAD93"/>
  <w16cid:commentId w16cid:paraId="66BB3D9E" w16cid:durableId="7D4E818E"/>
  <w16cid:commentId w16cid:paraId="79D88931" w16cid:durableId="764219E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693DFC" w14:textId="77777777" w:rsidR="00F629F8" w:rsidRDefault="00F629F8" w:rsidP="00E13BF2">
      <w:r>
        <w:separator/>
      </w:r>
    </w:p>
  </w:endnote>
  <w:endnote w:type="continuationSeparator" w:id="0">
    <w:p w14:paraId="49090388" w14:textId="77777777" w:rsidR="00F629F8" w:rsidRDefault="00F629F8" w:rsidP="00E13B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B67DB1" w14:textId="77777777" w:rsidR="00F629F8" w:rsidRDefault="00F629F8" w:rsidP="00E13BF2">
      <w:r>
        <w:separator/>
      </w:r>
    </w:p>
  </w:footnote>
  <w:footnote w:type="continuationSeparator" w:id="0">
    <w:p w14:paraId="1E566E90" w14:textId="77777777" w:rsidR="00F629F8" w:rsidRDefault="00F629F8" w:rsidP="00E13B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120E0C"/>
    <w:multiLevelType w:val="hybridMultilevel"/>
    <w:tmpl w:val="05A8413A"/>
    <w:lvl w:ilvl="0" w:tplc="0409000F">
      <w:start w:val="1"/>
      <w:numFmt w:val="decimal"/>
      <w:lvlText w:val="%1."/>
      <w:lvlJc w:val="left"/>
      <w:pPr>
        <w:ind w:left="460" w:hanging="360"/>
      </w:pPr>
      <w:rPr>
        <w:rFonts w:hint="default"/>
        <w:b/>
        <w:bCs/>
        <w:i w:val="0"/>
        <w:iCs w:val="0"/>
        <w:spacing w:val="-1"/>
        <w:w w:val="100"/>
        <w:sz w:val="22"/>
        <w:szCs w:val="22"/>
        <w:lang w:val="en-US" w:eastAsia="en-US" w:bidi="ar-SA"/>
      </w:rPr>
    </w:lvl>
    <w:lvl w:ilvl="1" w:tplc="7D4C6A5A">
      <w:start w:val="1"/>
      <w:numFmt w:val="decimal"/>
      <w:lvlText w:val="%2."/>
      <w:lvlJc w:val="left"/>
      <w:pPr>
        <w:ind w:left="100" w:hanging="720"/>
      </w:pPr>
      <w:rPr>
        <w:rFonts w:hint="default"/>
        <w:spacing w:val="-1"/>
        <w:w w:val="100"/>
        <w:lang w:val="en-US" w:eastAsia="en-US" w:bidi="ar-SA"/>
      </w:rPr>
    </w:lvl>
    <w:lvl w:ilvl="2" w:tplc="8B54842E">
      <w:numFmt w:val="bullet"/>
      <w:lvlText w:val="•"/>
      <w:lvlJc w:val="left"/>
      <w:pPr>
        <w:ind w:left="1640" w:hanging="720"/>
      </w:pPr>
      <w:rPr>
        <w:rFonts w:hint="default"/>
        <w:lang w:val="en-US" w:eastAsia="en-US" w:bidi="ar-SA"/>
      </w:rPr>
    </w:lvl>
    <w:lvl w:ilvl="3" w:tplc="7F4CF658">
      <w:numFmt w:val="bullet"/>
      <w:lvlText w:val="•"/>
      <w:lvlJc w:val="left"/>
      <w:pPr>
        <w:ind w:left="2820" w:hanging="720"/>
      </w:pPr>
      <w:rPr>
        <w:rFonts w:hint="default"/>
        <w:lang w:val="en-US" w:eastAsia="en-US" w:bidi="ar-SA"/>
      </w:rPr>
    </w:lvl>
    <w:lvl w:ilvl="4" w:tplc="3236CB8A">
      <w:numFmt w:val="bullet"/>
      <w:lvlText w:val="•"/>
      <w:lvlJc w:val="left"/>
      <w:pPr>
        <w:ind w:left="4000" w:hanging="720"/>
      </w:pPr>
      <w:rPr>
        <w:rFonts w:hint="default"/>
        <w:lang w:val="en-US" w:eastAsia="en-US" w:bidi="ar-SA"/>
      </w:rPr>
    </w:lvl>
    <w:lvl w:ilvl="5" w:tplc="0E4CC2F0">
      <w:numFmt w:val="bullet"/>
      <w:lvlText w:val="•"/>
      <w:lvlJc w:val="left"/>
      <w:pPr>
        <w:ind w:left="5180" w:hanging="720"/>
      </w:pPr>
      <w:rPr>
        <w:rFonts w:hint="default"/>
        <w:lang w:val="en-US" w:eastAsia="en-US" w:bidi="ar-SA"/>
      </w:rPr>
    </w:lvl>
    <w:lvl w:ilvl="6" w:tplc="F530C384">
      <w:numFmt w:val="bullet"/>
      <w:lvlText w:val="•"/>
      <w:lvlJc w:val="left"/>
      <w:pPr>
        <w:ind w:left="6360" w:hanging="720"/>
      </w:pPr>
      <w:rPr>
        <w:rFonts w:hint="default"/>
        <w:lang w:val="en-US" w:eastAsia="en-US" w:bidi="ar-SA"/>
      </w:rPr>
    </w:lvl>
    <w:lvl w:ilvl="7" w:tplc="382A1FCC">
      <w:numFmt w:val="bullet"/>
      <w:lvlText w:val="•"/>
      <w:lvlJc w:val="left"/>
      <w:pPr>
        <w:ind w:left="7540" w:hanging="720"/>
      </w:pPr>
      <w:rPr>
        <w:rFonts w:hint="default"/>
        <w:lang w:val="en-US" w:eastAsia="en-US" w:bidi="ar-SA"/>
      </w:rPr>
    </w:lvl>
    <w:lvl w:ilvl="8" w:tplc="225C77B2">
      <w:numFmt w:val="bullet"/>
      <w:lvlText w:val="•"/>
      <w:lvlJc w:val="left"/>
      <w:pPr>
        <w:ind w:left="8720" w:hanging="720"/>
      </w:pPr>
      <w:rPr>
        <w:rFonts w:hint="default"/>
        <w:lang w:val="en-US" w:eastAsia="en-US" w:bidi="ar-SA"/>
      </w:rPr>
    </w:lvl>
  </w:abstractNum>
  <w:abstractNum w:abstractNumId="1" w15:restartNumberingAfterBreak="0">
    <w:nsid w:val="0D0C3F73"/>
    <w:multiLevelType w:val="hybridMultilevel"/>
    <w:tmpl w:val="CC1619F8"/>
    <w:lvl w:ilvl="0" w:tplc="A7D66CF6">
      <w:start w:val="1"/>
      <w:numFmt w:val="decimal"/>
      <w:lvlText w:val="%1."/>
      <w:lvlJc w:val="left"/>
      <w:pPr>
        <w:ind w:left="460" w:hanging="360"/>
      </w:pPr>
      <w:rPr>
        <w:rFonts w:ascii="Arial" w:eastAsia="Arial" w:hAnsi="Arial" w:cs="Arial" w:hint="default"/>
        <w:b w:val="0"/>
        <w:bCs w:val="0"/>
        <w:i w:val="0"/>
        <w:iCs w:val="0"/>
        <w:spacing w:val="-1"/>
        <w:w w:val="100"/>
        <w:sz w:val="22"/>
        <w:szCs w:val="22"/>
        <w:lang w:val="en-US" w:eastAsia="en-US" w:bidi="ar-SA"/>
      </w:rPr>
    </w:lvl>
    <w:lvl w:ilvl="1" w:tplc="A3044F7A">
      <w:numFmt w:val="bullet"/>
      <w:lvlText w:val="•"/>
      <w:lvlJc w:val="left"/>
      <w:pPr>
        <w:ind w:left="1522" w:hanging="360"/>
      </w:pPr>
      <w:rPr>
        <w:rFonts w:hint="default"/>
        <w:lang w:val="en-US" w:eastAsia="en-US" w:bidi="ar-SA"/>
      </w:rPr>
    </w:lvl>
    <w:lvl w:ilvl="2" w:tplc="823CD5D0">
      <w:numFmt w:val="bullet"/>
      <w:lvlText w:val="•"/>
      <w:lvlJc w:val="left"/>
      <w:pPr>
        <w:ind w:left="2584" w:hanging="360"/>
      </w:pPr>
      <w:rPr>
        <w:rFonts w:hint="default"/>
        <w:lang w:val="en-US" w:eastAsia="en-US" w:bidi="ar-SA"/>
      </w:rPr>
    </w:lvl>
    <w:lvl w:ilvl="3" w:tplc="1F14B74A">
      <w:numFmt w:val="bullet"/>
      <w:lvlText w:val="•"/>
      <w:lvlJc w:val="left"/>
      <w:pPr>
        <w:ind w:left="3646" w:hanging="360"/>
      </w:pPr>
      <w:rPr>
        <w:rFonts w:hint="default"/>
        <w:lang w:val="en-US" w:eastAsia="en-US" w:bidi="ar-SA"/>
      </w:rPr>
    </w:lvl>
    <w:lvl w:ilvl="4" w:tplc="0358ABF4">
      <w:numFmt w:val="bullet"/>
      <w:lvlText w:val="•"/>
      <w:lvlJc w:val="left"/>
      <w:pPr>
        <w:ind w:left="4708" w:hanging="360"/>
      </w:pPr>
      <w:rPr>
        <w:rFonts w:hint="default"/>
        <w:lang w:val="en-US" w:eastAsia="en-US" w:bidi="ar-SA"/>
      </w:rPr>
    </w:lvl>
    <w:lvl w:ilvl="5" w:tplc="5E3EC978">
      <w:numFmt w:val="bullet"/>
      <w:lvlText w:val="•"/>
      <w:lvlJc w:val="left"/>
      <w:pPr>
        <w:ind w:left="5770" w:hanging="360"/>
      </w:pPr>
      <w:rPr>
        <w:rFonts w:hint="default"/>
        <w:lang w:val="en-US" w:eastAsia="en-US" w:bidi="ar-SA"/>
      </w:rPr>
    </w:lvl>
    <w:lvl w:ilvl="6" w:tplc="86A29E0E">
      <w:numFmt w:val="bullet"/>
      <w:lvlText w:val="•"/>
      <w:lvlJc w:val="left"/>
      <w:pPr>
        <w:ind w:left="6832" w:hanging="360"/>
      </w:pPr>
      <w:rPr>
        <w:rFonts w:hint="default"/>
        <w:lang w:val="en-US" w:eastAsia="en-US" w:bidi="ar-SA"/>
      </w:rPr>
    </w:lvl>
    <w:lvl w:ilvl="7" w:tplc="1FC89830">
      <w:numFmt w:val="bullet"/>
      <w:lvlText w:val="•"/>
      <w:lvlJc w:val="left"/>
      <w:pPr>
        <w:ind w:left="7894" w:hanging="360"/>
      </w:pPr>
      <w:rPr>
        <w:rFonts w:hint="default"/>
        <w:lang w:val="en-US" w:eastAsia="en-US" w:bidi="ar-SA"/>
      </w:rPr>
    </w:lvl>
    <w:lvl w:ilvl="8" w:tplc="DA78C2E8">
      <w:numFmt w:val="bullet"/>
      <w:lvlText w:val="•"/>
      <w:lvlJc w:val="left"/>
      <w:pPr>
        <w:ind w:left="8956" w:hanging="360"/>
      </w:pPr>
      <w:rPr>
        <w:rFonts w:hint="default"/>
        <w:lang w:val="en-US" w:eastAsia="en-US" w:bidi="ar-SA"/>
      </w:rPr>
    </w:lvl>
  </w:abstractNum>
  <w:abstractNum w:abstractNumId="2" w15:restartNumberingAfterBreak="0">
    <w:nsid w:val="1C1E68F4"/>
    <w:multiLevelType w:val="hybridMultilevel"/>
    <w:tmpl w:val="1D1071C2"/>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140580C"/>
    <w:multiLevelType w:val="hybridMultilevel"/>
    <w:tmpl w:val="043E0D1A"/>
    <w:lvl w:ilvl="0" w:tplc="DD943274">
      <w:start w:val="1"/>
      <w:numFmt w:val="decimal"/>
      <w:lvlText w:val="%1."/>
      <w:lvlJc w:val="left"/>
      <w:pPr>
        <w:ind w:left="460" w:hanging="360"/>
      </w:pPr>
      <w:rPr>
        <w:rFonts w:ascii="Arial" w:eastAsia="Arial" w:hAnsi="Arial" w:cs="Arial" w:hint="default"/>
        <w:b w:val="0"/>
        <w:bCs w:val="0"/>
        <w:i w:val="0"/>
        <w:iCs w:val="0"/>
        <w:spacing w:val="-1"/>
        <w:w w:val="100"/>
        <w:sz w:val="22"/>
        <w:szCs w:val="22"/>
        <w:lang w:val="en-US" w:eastAsia="en-US" w:bidi="ar-SA"/>
      </w:rPr>
    </w:lvl>
    <w:lvl w:ilvl="1" w:tplc="E488B37E">
      <w:numFmt w:val="bullet"/>
      <w:lvlText w:val="•"/>
      <w:lvlJc w:val="left"/>
      <w:pPr>
        <w:ind w:left="1522" w:hanging="360"/>
      </w:pPr>
      <w:rPr>
        <w:rFonts w:hint="default"/>
        <w:lang w:val="en-US" w:eastAsia="en-US" w:bidi="ar-SA"/>
      </w:rPr>
    </w:lvl>
    <w:lvl w:ilvl="2" w:tplc="601697CA">
      <w:numFmt w:val="bullet"/>
      <w:lvlText w:val="•"/>
      <w:lvlJc w:val="left"/>
      <w:pPr>
        <w:ind w:left="2584" w:hanging="360"/>
      </w:pPr>
      <w:rPr>
        <w:rFonts w:hint="default"/>
        <w:lang w:val="en-US" w:eastAsia="en-US" w:bidi="ar-SA"/>
      </w:rPr>
    </w:lvl>
    <w:lvl w:ilvl="3" w:tplc="CB3E807C">
      <w:numFmt w:val="bullet"/>
      <w:lvlText w:val="•"/>
      <w:lvlJc w:val="left"/>
      <w:pPr>
        <w:ind w:left="3646" w:hanging="360"/>
      </w:pPr>
      <w:rPr>
        <w:rFonts w:hint="default"/>
        <w:lang w:val="en-US" w:eastAsia="en-US" w:bidi="ar-SA"/>
      </w:rPr>
    </w:lvl>
    <w:lvl w:ilvl="4" w:tplc="907A2BA4">
      <w:numFmt w:val="bullet"/>
      <w:lvlText w:val="•"/>
      <w:lvlJc w:val="left"/>
      <w:pPr>
        <w:ind w:left="4708" w:hanging="360"/>
      </w:pPr>
      <w:rPr>
        <w:rFonts w:hint="default"/>
        <w:lang w:val="en-US" w:eastAsia="en-US" w:bidi="ar-SA"/>
      </w:rPr>
    </w:lvl>
    <w:lvl w:ilvl="5" w:tplc="9198098C">
      <w:numFmt w:val="bullet"/>
      <w:lvlText w:val="•"/>
      <w:lvlJc w:val="left"/>
      <w:pPr>
        <w:ind w:left="5770" w:hanging="360"/>
      </w:pPr>
      <w:rPr>
        <w:rFonts w:hint="default"/>
        <w:lang w:val="en-US" w:eastAsia="en-US" w:bidi="ar-SA"/>
      </w:rPr>
    </w:lvl>
    <w:lvl w:ilvl="6" w:tplc="AA5E66A0">
      <w:numFmt w:val="bullet"/>
      <w:lvlText w:val="•"/>
      <w:lvlJc w:val="left"/>
      <w:pPr>
        <w:ind w:left="6832" w:hanging="360"/>
      </w:pPr>
      <w:rPr>
        <w:rFonts w:hint="default"/>
        <w:lang w:val="en-US" w:eastAsia="en-US" w:bidi="ar-SA"/>
      </w:rPr>
    </w:lvl>
    <w:lvl w:ilvl="7" w:tplc="6FF44C62">
      <w:numFmt w:val="bullet"/>
      <w:lvlText w:val="•"/>
      <w:lvlJc w:val="left"/>
      <w:pPr>
        <w:ind w:left="7894" w:hanging="360"/>
      </w:pPr>
      <w:rPr>
        <w:rFonts w:hint="default"/>
        <w:lang w:val="en-US" w:eastAsia="en-US" w:bidi="ar-SA"/>
      </w:rPr>
    </w:lvl>
    <w:lvl w:ilvl="8" w:tplc="E2A08FB8">
      <w:numFmt w:val="bullet"/>
      <w:lvlText w:val="•"/>
      <w:lvlJc w:val="left"/>
      <w:pPr>
        <w:ind w:left="8956" w:hanging="360"/>
      </w:pPr>
      <w:rPr>
        <w:rFonts w:hint="default"/>
        <w:lang w:val="en-US" w:eastAsia="en-US" w:bidi="ar-SA"/>
      </w:rPr>
    </w:lvl>
  </w:abstractNum>
  <w:abstractNum w:abstractNumId="4" w15:restartNumberingAfterBreak="0">
    <w:nsid w:val="336E39C1"/>
    <w:multiLevelType w:val="multilevel"/>
    <w:tmpl w:val="AA669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1156890"/>
    <w:multiLevelType w:val="hybridMultilevel"/>
    <w:tmpl w:val="43EC3140"/>
    <w:lvl w:ilvl="0" w:tplc="EAE4B1F6">
      <w:start w:val="1"/>
      <w:numFmt w:val="decimal"/>
      <w:lvlText w:val="%1."/>
      <w:lvlJc w:val="left"/>
      <w:pPr>
        <w:ind w:left="630" w:hanging="360"/>
      </w:pPr>
      <w:rPr>
        <w:rFonts w:ascii="Arial" w:eastAsia="Arial" w:hAnsi="Arial" w:cs="Arial" w:hint="default"/>
        <w:b w:val="0"/>
        <w:bCs w:val="0"/>
        <w:i w:val="0"/>
        <w:iCs w:val="0"/>
        <w:spacing w:val="-1"/>
        <w:w w:val="100"/>
        <w:sz w:val="22"/>
        <w:szCs w:val="22"/>
        <w:lang w:val="en-US" w:eastAsia="en-US" w:bidi="ar-SA"/>
      </w:rPr>
    </w:lvl>
    <w:lvl w:ilvl="1" w:tplc="C422FB70">
      <w:numFmt w:val="bullet"/>
      <w:lvlText w:val="•"/>
      <w:lvlJc w:val="left"/>
      <w:pPr>
        <w:ind w:left="1692" w:hanging="360"/>
      </w:pPr>
      <w:rPr>
        <w:rFonts w:hint="default"/>
        <w:lang w:val="en-US" w:eastAsia="en-US" w:bidi="ar-SA"/>
      </w:rPr>
    </w:lvl>
    <w:lvl w:ilvl="2" w:tplc="BD2A63D2">
      <w:numFmt w:val="bullet"/>
      <w:lvlText w:val="•"/>
      <w:lvlJc w:val="left"/>
      <w:pPr>
        <w:ind w:left="2754" w:hanging="360"/>
      </w:pPr>
      <w:rPr>
        <w:rFonts w:hint="default"/>
        <w:lang w:val="en-US" w:eastAsia="en-US" w:bidi="ar-SA"/>
      </w:rPr>
    </w:lvl>
    <w:lvl w:ilvl="3" w:tplc="FA1CC166">
      <w:numFmt w:val="bullet"/>
      <w:lvlText w:val="•"/>
      <w:lvlJc w:val="left"/>
      <w:pPr>
        <w:ind w:left="3816" w:hanging="360"/>
      </w:pPr>
      <w:rPr>
        <w:rFonts w:hint="default"/>
        <w:lang w:val="en-US" w:eastAsia="en-US" w:bidi="ar-SA"/>
      </w:rPr>
    </w:lvl>
    <w:lvl w:ilvl="4" w:tplc="FC6C4838">
      <w:numFmt w:val="bullet"/>
      <w:lvlText w:val="•"/>
      <w:lvlJc w:val="left"/>
      <w:pPr>
        <w:ind w:left="4878" w:hanging="360"/>
      </w:pPr>
      <w:rPr>
        <w:rFonts w:hint="default"/>
        <w:lang w:val="en-US" w:eastAsia="en-US" w:bidi="ar-SA"/>
      </w:rPr>
    </w:lvl>
    <w:lvl w:ilvl="5" w:tplc="0ADE5B4C">
      <w:numFmt w:val="bullet"/>
      <w:lvlText w:val="•"/>
      <w:lvlJc w:val="left"/>
      <w:pPr>
        <w:ind w:left="5940" w:hanging="360"/>
      </w:pPr>
      <w:rPr>
        <w:rFonts w:hint="default"/>
        <w:lang w:val="en-US" w:eastAsia="en-US" w:bidi="ar-SA"/>
      </w:rPr>
    </w:lvl>
    <w:lvl w:ilvl="6" w:tplc="E0A6CF76">
      <w:numFmt w:val="bullet"/>
      <w:lvlText w:val="•"/>
      <w:lvlJc w:val="left"/>
      <w:pPr>
        <w:ind w:left="7002" w:hanging="360"/>
      </w:pPr>
      <w:rPr>
        <w:rFonts w:hint="default"/>
        <w:lang w:val="en-US" w:eastAsia="en-US" w:bidi="ar-SA"/>
      </w:rPr>
    </w:lvl>
    <w:lvl w:ilvl="7" w:tplc="9CEA365A">
      <w:numFmt w:val="bullet"/>
      <w:lvlText w:val="•"/>
      <w:lvlJc w:val="left"/>
      <w:pPr>
        <w:ind w:left="8064" w:hanging="360"/>
      </w:pPr>
      <w:rPr>
        <w:rFonts w:hint="default"/>
        <w:lang w:val="en-US" w:eastAsia="en-US" w:bidi="ar-SA"/>
      </w:rPr>
    </w:lvl>
    <w:lvl w:ilvl="8" w:tplc="9112EDE0">
      <w:numFmt w:val="bullet"/>
      <w:lvlText w:val="•"/>
      <w:lvlJc w:val="left"/>
      <w:pPr>
        <w:ind w:left="9126" w:hanging="360"/>
      </w:pPr>
      <w:rPr>
        <w:rFonts w:hint="default"/>
        <w:lang w:val="en-US" w:eastAsia="en-US" w:bidi="ar-SA"/>
      </w:rPr>
    </w:lvl>
  </w:abstractNum>
  <w:abstractNum w:abstractNumId="6" w15:restartNumberingAfterBreak="0">
    <w:nsid w:val="52415D97"/>
    <w:multiLevelType w:val="hybridMultilevel"/>
    <w:tmpl w:val="0BF87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B51684"/>
    <w:multiLevelType w:val="hybridMultilevel"/>
    <w:tmpl w:val="346A2C94"/>
    <w:lvl w:ilvl="0" w:tplc="0409000F">
      <w:start w:val="1"/>
      <w:numFmt w:val="decimal"/>
      <w:lvlText w:val="%1."/>
      <w:lvlJc w:val="left"/>
      <w:pPr>
        <w:ind w:left="460" w:hanging="360"/>
      </w:pPr>
      <w:rPr>
        <w:rFonts w:hint="default"/>
        <w:b/>
        <w:bCs/>
        <w:i w:val="0"/>
        <w:iCs w:val="0"/>
        <w:spacing w:val="-1"/>
        <w:w w:val="100"/>
        <w:sz w:val="22"/>
        <w:szCs w:val="22"/>
        <w:lang w:val="en-US" w:eastAsia="en-US" w:bidi="ar-SA"/>
      </w:rPr>
    </w:lvl>
    <w:lvl w:ilvl="1" w:tplc="7D4C6A5A">
      <w:start w:val="1"/>
      <w:numFmt w:val="decimal"/>
      <w:lvlText w:val="%2."/>
      <w:lvlJc w:val="left"/>
      <w:pPr>
        <w:ind w:left="100" w:hanging="720"/>
      </w:pPr>
      <w:rPr>
        <w:rFonts w:hint="default"/>
        <w:spacing w:val="-1"/>
        <w:w w:val="100"/>
        <w:lang w:val="en-US" w:eastAsia="en-US" w:bidi="ar-SA"/>
      </w:rPr>
    </w:lvl>
    <w:lvl w:ilvl="2" w:tplc="8B54842E">
      <w:numFmt w:val="bullet"/>
      <w:lvlText w:val="•"/>
      <w:lvlJc w:val="left"/>
      <w:pPr>
        <w:ind w:left="1640" w:hanging="720"/>
      </w:pPr>
      <w:rPr>
        <w:rFonts w:hint="default"/>
        <w:lang w:val="en-US" w:eastAsia="en-US" w:bidi="ar-SA"/>
      </w:rPr>
    </w:lvl>
    <w:lvl w:ilvl="3" w:tplc="7F4CF658">
      <w:numFmt w:val="bullet"/>
      <w:lvlText w:val="•"/>
      <w:lvlJc w:val="left"/>
      <w:pPr>
        <w:ind w:left="2820" w:hanging="720"/>
      </w:pPr>
      <w:rPr>
        <w:rFonts w:hint="default"/>
        <w:lang w:val="en-US" w:eastAsia="en-US" w:bidi="ar-SA"/>
      </w:rPr>
    </w:lvl>
    <w:lvl w:ilvl="4" w:tplc="3236CB8A">
      <w:numFmt w:val="bullet"/>
      <w:lvlText w:val="•"/>
      <w:lvlJc w:val="left"/>
      <w:pPr>
        <w:ind w:left="4000" w:hanging="720"/>
      </w:pPr>
      <w:rPr>
        <w:rFonts w:hint="default"/>
        <w:lang w:val="en-US" w:eastAsia="en-US" w:bidi="ar-SA"/>
      </w:rPr>
    </w:lvl>
    <w:lvl w:ilvl="5" w:tplc="0E4CC2F0">
      <w:numFmt w:val="bullet"/>
      <w:lvlText w:val="•"/>
      <w:lvlJc w:val="left"/>
      <w:pPr>
        <w:ind w:left="5180" w:hanging="720"/>
      </w:pPr>
      <w:rPr>
        <w:rFonts w:hint="default"/>
        <w:lang w:val="en-US" w:eastAsia="en-US" w:bidi="ar-SA"/>
      </w:rPr>
    </w:lvl>
    <w:lvl w:ilvl="6" w:tplc="F530C384">
      <w:numFmt w:val="bullet"/>
      <w:lvlText w:val="•"/>
      <w:lvlJc w:val="left"/>
      <w:pPr>
        <w:ind w:left="6360" w:hanging="720"/>
      </w:pPr>
      <w:rPr>
        <w:rFonts w:hint="default"/>
        <w:lang w:val="en-US" w:eastAsia="en-US" w:bidi="ar-SA"/>
      </w:rPr>
    </w:lvl>
    <w:lvl w:ilvl="7" w:tplc="382A1FCC">
      <w:numFmt w:val="bullet"/>
      <w:lvlText w:val="•"/>
      <w:lvlJc w:val="left"/>
      <w:pPr>
        <w:ind w:left="7540" w:hanging="720"/>
      </w:pPr>
      <w:rPr>
        <w:rFonts w:hint="default"/>
        <w:lang w:val="en-US" w:eastAsia="en-US" w:bidi="ar-SA"/>
      </w:rPr>
    </w:lvl>
    <w:lvl w:ilvl="8" w:tplc="225C77B2">
      <w:numFmt w:val="bullet"/>
      <w:lvlText w:val="•"/>
      <w:lvlJc w:val="left"/>
      <w:pPr>
        <w:ind w:left="8720" w:hanging="720"/>
      </w:pPr>
      <w:rPr>
        <w:rFonts w:hint="default"/>
        <w:lang w:val="en-US" w:eastAsia="en-US" w:bidi="ar-SA"/>
      </w:rPr>
    </w:lvl>
  </w:abstractNum>
  <w:abstractNum w:abstractNumId="8" w15:restartNumberingAfterBreak="0">
    <w:nsid w:val="652872B4"/>
    <w:multiLevelType w:val="hybridMultilevel"/>
    <w:tmpl w:val="46A24B4C"/>
    <w:lvl w:ilvl="0" w:tplc="0C84A4B6">
      <w:start w:val="1"/>
      <w:numFmt w:val="decimal"/>
      <w:lvlText w:val="%1."/>
      <w:lvlJc w:val="left"/>
      <w:pPr>
        <w:ind w:left="460" w:hanging="360"/>
      </w:pPr>
      <w:rPr>
        <w:rFonts w:ascii="Arial" w:eastAsia="Arial" w:hAnsi="Arial" w:cs="Arial" w:hint="default"/>
        <w:b w:val="0"/>
        <w:bCs w:val="0"/>
        <w:i w:val="0"/>
        <w:iCs w:val="0"/>
        <w:spacing w:val="-1"/>
        <w:w w:val="100"/>
        <w:sz w:val="22"/>
        <w:szCs w:val="22"/>
        <w:lang w:val="en-US" w:eastAsia="en-US" w:bidi="ar-SA"/>
      </w:rPr>
    </w:lvl>
    <w:lvl w:ilvl="1" w:tplc="5BAAE962">
      <w:numFmt w:val="bullet"/>
      <w:lvlText w:val="•"/>
      <w:lvlJc w:val="left"/>
      <w:pPr>
        <w:ind w:left="1522" w:hanging="360"/>
      </w:pPr>
      <w:rPr>
        <w:rFonts w:hint="default"/>
        <w:lang w:val="en-US" w:eastAsia="en-US" w:bidi="ar-SA"/>
      </w:rPr>
    </w:lvl>
    <w:lvl w:ilvl="2" w:tplc="050601E4">
      <w:numFmt w:val="bullet"/>
      <w:lvlText w:val="•"/>
      <w:lvlJc w:val="left"/>
      <w:pPr>
        <w:ind w:left="2584" w:hanging="360"/>
      </w:pPr>
      <w:rPr>
        <w:rFonts w:hint="default"/>
        <w:lang w:val="en-US" w:eastAsia="en-US" w:bidi="ar-SA"/>
      </w:rPr>
    </w:lvl>
    <w:lvl w:ilvl="3" w:tplc="0060BAEA">
      <w:numFmt w:val="bullet"/>
      <w:lvlText w:val="•"/>
      <w:lvlJc w:val="left"/>
      <w:pPr>
        <w:ind w:left="3646" w:hanging="360"/>
      </w:pPr>
      <w:rPr>
        <w:rFonts w:hint="default"/>
        <w:lang w:val="en-US" w:eastAsia="en-US" w:bidi="ar-SA"/>
      </w:rPr>
    </w:lvl>
    <w:lvl w:ilvl="4" w:tplc="4A3095EE">
      <w:numFmt w:val="bullet"/>
      <w:lvlText w:val="•"/>
      <w:lvlJc w:val="left"/>
      <w:pPr>
        <w:ind w:left="4708" w:hanging="360"/>
      </w:pPr>
      <w:rPr>
        <w:rFonts w:hint="default"/>
        <w:lang w:val="en-US" w:eastAsia="en-US" w:bidi="ar-SA"/>
      </w:rPr>
    </w:lvl>
    <w:lvl w:ilvl="5" w:tplc="4EB4E31A">
      <w:numFmt w:val="bullet"/>
      <w:lvlText w:val="•"/>
      <w:lvlJc w:val="left"/>
      <w:pPr>
        <w:ind w:left="5770" w:hanging="360"/>
      </w:pPr>
      <w:rPr>
        <w:rFonts w:hint="default"/>
        <w:lang w:val="en-US" w:eastAsia="en-US" w:bidi="ar-SA"/>
      </w:rPr>
    </w:lvl>
    <w:lvl w:ilvl="6" w:tplc="F4AE590C">
      <w:numFmt w:val="bullet"/>
      <w:lvlText w:val="•"/>
      <w:lvlJc w:val="left"/>
      <w:pPr>
        <w:ind w:left="6832" w:hanging="360"/>
      </w:pPr>
      <w:rPr>
        <w:rFonts w:hint="default"/>
        <w:lang w:val="en-US" w:eastAsia="en-US" w:bidi="ar-SA"/>
      </w:rPr>
    </w:lvl>
    <w:lvl w:ilvl="7" w:tplc="A14A14EE">
      <w:numFmt w:val="bullet"/>
      <w:lvlText w:val="•"/>
      <w:lvlJc w:val="left"/>
      <w:pPr>
        <w:ind w:left="7894" w:hanging="360"/>
      </w:pPr>
      <w:rPr>
        <w:rFonts w:hint="default"/>
        <w:lang w:val="en-US" w:eastAsia="en-US" w:bidi="ar-SA"/>
      </w:rPr>
    </w:lvl>
    <w:lvl w:ilvl="8" w:tplc="395E1804">
      <w:numFmt w:val="bullet"/>
      <w:lvlText w:val="•"/>
      <w:lvlJc w:val="left"/>
      <w:pPr>
        <w:ind w:left="8956" w:hanging="360"/>
      </w:pPr>
      <w:rPr>
        <w:rFonts w:hint="default"/>
        <w:lang w:val="en-US" w:eastAsia="en-US" w:bidi="ar-SA"/>
      </w:rPr>
    </w:lvl>
  </w:abstractNum>
  <w:abstractNum w:abstractNumId="9" w15:restartNumberingAfterBreak="0">
    <w:nsid w:val="74384F48"/>
    <w:multiLevelType w:val="hybridMultilevel"/>
    <w:tmpl w:val="6A6E80D2"/>
    <w:lvl w:ilvl="0" w:tplc="99664810">
      <w:start w:val="1"/>
      <w:numFmt w:val="decimal"/>
      <w:lvlText w:val="%1."/>
      <w:lvlJc w:val="left"/>
      <w:pPr>
        <w:ind w:left="360" w:hanging="360"/>
      </w:pPr>
      <w:rPr>
        <w:rFonts w:ascii="Arial" w:eastAsia="Arial" w:hAnsi="Arial" w:cs="Arial" w:hint="default"/>
        <w:b w:val="0"/>
        <w:bCs w:val="0"/>
        <w:i w:val="0"/>
        <w:iCs w:val="0"/>
        <w:spacing w:val="-1"/>
        <w:w w:val="100"/>
        <w:sz w:val="22"/>
        <w:szCs w:val="22"/>
        <w:lang w:val="en-US" w:eastAsia="en-US" w:bidi="ar-SA"/>
      </w:rPr>
    </w:lvl>
    <w:lvl w:ilvl="1" w:tplc="0FA8FE1A">
      <w:numFmt w:val="bullet"/>
      <w:lvlText w:val="•"/>
      <w:lvlJc w:val="left"/>
      <w:pPr>
        <w:ind w:left="1422" w:hanging="360"/>
      </w:pPr>
      <w:rPr>
        <w:rFonts w:hint="default"/>
        <w:lang w:val="en-US" w:eastAsia="en-US" w:bidi="ar-SA"/>
      </w:rPr>
    </w:lvl>
    <w:lvl w:ilvl="2" w:tplc="CFF0EB54">
      <w:numFmt w:val="bullet"/>
      <w:lvlText w:val="•"/>
      <w:lvlJc w:val="left"/>
      <w:pPr>
        <w:ind w:left="2484" w:hanging="360"/>
      </w:pPr>
      <w:rPr>
        <w:rFonts w:hint="default"/>
        <w:lang w:val="en-US" w:eastAsia="en-US" w:bidi="ar-SA"/>
      </w:rPr>
    </w:lvl>
    <w:lvl w:ilvl="3" w:tplc="857E9340">
      <w:numFmt w:val="bullet"/>
      <w:lvlText w:val="•"/>
      <w:lvlJc w:val="left"/>
      <w:pPr>
        <w:ind w:left="3546" w:hanging="360"/>
      </w:pPr>
      <w:rPr>
        <w:rFonts w:hint="default"/>
        <w:lang w:val="en-US" w:eastAsia="en-US" w:bidi="ar-SA"/>
      </w:rPr>
    </w:lvl>
    <w:lvl w:ilvl="4" w:tplc="7C149D7A">
      <w:numFmt w:val="bullet"/>
      <w:lvlText w:val="•"/>
      <w:lvlJc w:val="left"/>
      <w:pPr>
        <w:ind w:left="4608" w:hanging="360"/>
      </w:pPr>
      <w:rPr>
        <w:rFonts w:hint="default"/>
        <w:lang w:val="en-US" w:eastAsia="en-US" w:bidi="ar-SA"/>
      </w:rPr>
    </w:lvl>
    <w:lvl w:ilvl="5" w:tplc="C500399E">
      <w:numFmt w:val="bullet"/>
      <w:lvlText w:val="•"/>
      <w:lvlJc w:val="left"/>
      <w:pPr>
        <w:ind w:left="5670" w:hanging="360"/>
      </w:pPr>
      <w:rPr>
        <w:rFonts w:hint="default"/>
        <w:lang w:val="en-US" w:eastAsia="en-US" w:bidi="ar-SA"/>
      </w:rPr>
    </w:lvl>
    <w:lvl w:ilvl="6" w:tplc="EE282148">
      <w:numFmt w:val="bullet"/>
      <w:lvlText w:val="•"/>
      <w:lvlJc w:val="left"/>
      <w:pPr>
        <w:ind w:left="6732" w:hanging="360"/>
      </w:pPr>
      <w:rPr>
        <w:rFonts w:hint="default"/>
        <w:lang w:val="en-US" w:eastAsia="en-US" w:bidi="ar-SA"/>
      </w:rPr>
    </w:lvl>
    <w:lvl w:ilvl="7" w:tplc="10E80268">
      <w:numFmt w:val="bullet"/>
      <w:lvlText w:val="•"/>
      <w:lvlJc w:val="left"/>
      <w:pPr>
        <w:ind w:left="7794" w:hanging="360"/>
      </w:pPr>
      <w:rPr>
        <w:rFonts w:hint="default"/>
        <w:lang w:val="en-US" w:eastAsia="en-US" w:bidi="ar-SA"/>
      </w:rPr>
    </w:lvl>
    <w:lvl w:ilvl="8" w:tplc="9716CF46">
      <w:numFmt w:val="bullet"/>
      <w:lvlText w:val="•"/>
      <w:lvlJc w:val="left"/>
      <w:pPr>
        <w:ind w:left="8856" w:hanging="360"/>
      </w:pPr>
      <w:rPr>
        <w:rFonts w:hint="default"/>
        <w:lang w:val="en-US" w:eastAsia="en-US" w:bidi="ar-SA"/>
      </w:rPr>
    </w:lvl>
  </w:abstractNum>
  <w:abstractNum w:abstractNumId="10" w15:restartNumberingAfterBreak="0">
    <w:nsid w:val="7BB803A8"/>
    <w:multiLevelType w:val="hybridMultilevel"/>
    <w:tmpl w:val="F6DE3B68"/>
    <w:lvl w:ilvl="0" w:tplc="6A688B4A">
      <w:start w:val="1"/>
      <w:numFmt w:val="upperLetter"/>
      <w:lvlText w:val="(%1)"/>
      <w:lvlJc w:val="left"/>
      <w:pPr>
        <w:ind w:left="427" w:hanging="286"/>
      </w:pPr>
      <w:rPr>
        <w:rFonts w:ascii="Arial" w:eastAsia="Arial" w:hAnsi="Arial" w:cs="Arial" w:hint="default"/>
        <w:b w:val="0"/>
        <w:bCs w:val="0"/>
        <w:i w:val="0"/>
        <w:iCs w:val="0"/>
        <w:spacing w:val="-2"/>
        <w:w w:val="101"/>
        <w:sz w:val="18"/>
        <w:szCs w:val="18"/>
        <w:lang w:val="en-US" w:eastAsia="en-US" w:bidi="ar-SA"/>
      </w:rPr>
    </w:lvl>
    <w:lvl w:ilvl="1" w:tplc="18DAA786">
      <w:numFmt w:val="bullet"/>
      <w:lvlText w:val="•"/>
      <w:lvlJc w:val="left"/>
      <w:pPr>
        <w:ind w:left="921" w:hanging="286"/>
      </w:pPr>
      <w:rPr>
        <w:rFonts w:hint="default"/>
        <w:lang w:val="en-US" w:eastAsia="en-US" w:bidi="ar-SA"/>
      </w:rPr>
    </w:lvl>
    <w:lvl w:ilvl="2" w:tplc="40926BB2">
      <w:numFmt w:val="bullet"/>
      <w:lvlText w:val="•"/>
      <w:lvlJc w:val="left"/>
      <w:pPr>
        <w:ind w:left="1423" w:hanging="286"/>
      </w:pPr>
      <w:rPr>
        <w:rFonts w:hint="default"/>
        <w:lang w:val="en-US" w:eastAsia="en-US" w:bidi="ar-SA"/>
      </w:rPr>
    </w:lvl>
    <w:lvl w:ilvl="3" w:tplc="F740F6E4">
      <w:numFmt w:val="bullet"/>
      <w:lvlText w:val="•"/>
      <w:lvlJc w:val="left"/>
      <w:pPr>
        <w:ind w:left="1924" w:hanging="286"/>
      </w:pPr>
      <w:rPr>
        <w:rFonts w:hint="default"/>
        <w:lang w:val="en-US" w:eastAsia="en-US" w:bidi="ar-SA"/>
      </w:rPr>
    </w:lvl>
    <w:lvl w:ilvl="4" w:tplc="1BEEC5A8">
      <w:numFmt w:val="bullet"/>
      <w:lvlText w:val="•"/>
      <w:lvlJc w:val="left"/>
      <w:pPr>
        <w:ind w:left="2426" w:hanging="286"/>
      </w:pPr>
      <w:rPr>
        <w:rFonts w:hint="default"/>
        <w:lang w:val="en-US" w:eastAsia="en-US" w:bidi="ar-SA"/>
      </w:rPr>
    </w:lvl>
    <w:lvl w:ilvl="5" w:tplc="36B6409A">
      <w:numFmt w:val="bullet"/>
      <w:lvlText w:val="•"/>
      <w:lvlJc w:val="left"/>
      <w:pPr>
        <w:ind w:left="2927" w:hanging="286"/>
      </w:pPr>
      <w:rPr>
        <w:rFonts w:hint="default"/>
        <w:lang w:val="en-US" w:eastAsia="en-US" w:bidi="ar-SA"/>
      </w:rPr>
    </w:lvl>
    <w:lvl w:ilvl="6" w:tplc="D25483B0">
      <w:numFmt w:val="bullet"/>
      <w:lvlText w:val="•"/>
      <w:lvlJc w:val="left"/>
      <w:pPr>
        <w:ind w:left="3429" w:hanging="286"/>
      </w:pPr>
      <w:rPr>
        <w:rFonts w:hint="default"/>
        <w:lang w:val="en-US" w:eastAsia="en-US" w:bidi="ar-SA"/>
      </w:rPr>
    </w:lvl>
    <w:lvl w:ilvl="7" w:tplc="8362CD3C">
      <w:numFmt w:val="bullet"/>
      <w:lvlText w:val="•"/>
      <w:lvlJc w:val="left"/>
      <w:pPr>
        <w:ind w:left="3930" w:hanging="286"/>
      </w:pPr>
      <w:rPr>
        <w:rFonts w:hint="default"/>
        <w:lang w:val="en-US" w:eastAsia="en-US" w:bidi="ar-SA"/>
      </w:rPr>
    </w:lvl>
    <w:lvl w:ilvl="8" w:tplc="314EF2B0">
      <w:numFmt w:val="bullet"/>
      <w:lvlText w:val="•"/>
      <w:lvlJc w:val="left"/>
      <w:pPr>
        <w:ind w:left="4432" w:hanging="286"/>
      </w:pPr>
      <w:rPr>
        <w:rFonts w:hint="default"/>
        <w:lang w:val="en-US" w:eastAsia="en-US" w:bidi="ar-SA"/>
      </w:rPr>
    </w:lvl>
  </w:abstractNum>
  <w:num w:numId="1" w16cid:durableId="1820729015">
    <w:abstractNumId w:val="9"/>
  </w:num>
  <w:num w:numId="2" w16cid:durableId="1237864435">
    <w:abstractNumId w:val="10"/>
  </w:num>
  <w:num w:numId="3" w16cid:durableId="1814909190">
    <w:abstractNumId w:val="8"/>
  </w:num>
  <w:num w:numId="4" w16cid:durableId="645623711">
    <w:abstractNumId w:val="5"/>
  </w:num>
  <w:num w:numId="5" w16cid:durableId="1645235034">
    <w:abstractNumId w:val="1"/>
  </w:num>
  <w:num w:numId="6" w16cid:durableId="665014013">
    <w:abstractNumId w:val="3"/>
  </w:num>
  <w:num w:numId="7" w16cid:durableId="1134177545">
    <w:abstractNumId w:val="0"/>
  </w:num>
  <w:num w:numId="8" w16cid:durableId="1295451564">
    <w:abstractNumId w:val="2"/>
  </w:num>
  <w:num w:numId="9" w16cid:durableId="93793228">
    <w:abstractNumId w:val="7"/>
  </w:num>
  <w:num w:numId="10" w16cid:durableId="1959675621">
    <w:abstractNumId w:val="4"/>
  </w:num>
  <w:num w:numId="11" w16cid:durableId="214002925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raig, Bruce A.">
    <w15:presenceInfo w15:providerId="AD" w15:userId="S::bacraig@purdue.edu::e295fc4a-e87e-4f24-9de0-3158511405c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trackRevision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cysjAzMbIwNbG0NLdU0lEKTi0uzszPAykwM60FAN9fAEktAAAA"/>
    <w:docVar w:name="EN.InstantFormat" w:val="&lt;ENInstantFormat&gt;&lt;Enabled&gt;1&lt;/Enabled&gt;&lt;ScanUnformatted&gt;1&lt;/ScanUnformatted&gt;&lt;ScanChanges&gt;1&lt;/ScanChanges&gt;&lt;Suspended&gt;0&lt;/Suspended&gt;&lt;/ENInstantFormat&gt;"/>
    <w:docVar w:name="EN.Layout" w:val="&lt;ENLayout&gt;&lt;Style&gt;Natur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sawtvpd4pez5geraz8vea9qzaspsrtxzavx&quot;&gt;Xiaoling_Chen&lt;record-ids&gt;&lt;item&gt;963&lt;/item&gt;&lt;item&gt;1024&lt;/item&gt;&lt;item&gt;1025&lt;/item&gt;&lt;item&gt;1034&lt;/item&gt;&lt;item&gt;1088&lt;/item&gt;&lt;item&gt;1100&lt;/item&gt;&lt;item&gt;1151&lt;/item&gt;&lt;item&gt;1152&lt;/item&gt;&lt;item&gt;1155&lt;/item&gt;&lt;item&gt;1207&lt;/item&gt;&lt;item&gt;1215&lt;/item&gt;&lt;item&gt;1216&lt;/item&gt;&lt;item&gt;1242&lt;/item&gt;&lt;item&gt;1249&lt;/item&gt;&lt;item&gt;1257&lt;/item&gt;&lt;item&gt;1290&lt;/item&gt;&lt;item&gt;1291&lt;/item&gt;&lt;item&gt;1292&lt;/item&gt;&lt;item&gt;1307&lt;/item&gt;&lt;item&gt;1308&lt;/item&gt;&lt;item&gt;1309&lt;/item&gt;&lt;item&gt;1310&lt;/item&gt;&lt;item&gt;1311&lt;/item&gt;&lt;item&gt;1312&lt;/item&gt;&lt;item&gt;1313&lt;/item&gt;&lt;item&gt;1314&lt;/item&gt;&lt;item&gt;1315&lt;/item&gt;&lt;item&gt;1316&lt;/item&gt;&lt;item&gt;1317&lt;/item&gt;&lt;item&gt;1319&lt;/item&gt;&lt;item&gt;1320&lt;/item&gt;&lt;item&gt;1321&lt;/item&gt;&lt;item&gt;1322&lt;/item&gt;&lt;item&gt;1326&lt;/item&gt;&lt;/record-ids&gt;&lt;/item&gt;&lt;/Libraries&gt;"/>
  </w:docVars>
  <w:rsids>
    <w:rsidRoot w:val="00B40F43"/>
    <w:rsid w:val="00005EE7"/>
    <w:rsid w:val="00007093"/>
    <w:rsid w:val="000070D8"/>
    <w:rsid w:val="00010B18"/>
    <w:rsid w:val="00011851"/>
    <w:rsid w:val="000136FF"/>
    <w:rsid w:val="00017754"/>
    <w:rsid w:val="00020F15"/>
    <w:rsid w:val="00021094"/>
    <w:rsid w:val="0002741D"/>
    <w:rsid w:val="000324CF"/>
    <w:rsid w:val="00033147"/>
    <w:rsid w:val="000358B4"/>
    <w:rsid w:val="0003767D"/>
    <w:rsid w:val="00045702"/>
    <w:rsid w:val="00047693"/>
    <w:rsid w:val="00051B87"/>
    <w:rsid w:val="000526AA"/>
    <w:rsid w:val="000540DE"/>
    <w:rsid w:val="0007511B"/>
    <w:rsid w:val="00075C5C"/>
    <w:rsid w:val="00082F76"/>
    <w:rsid w:val="00091718"/>
    <w:rsid w:val="00091AD6"/>
    <w:rsid w:val="00096722"/>
    <w:rsid w:val="00097B16"/>
    <w:rsid w:val="000A02A7"/>
    <w:rsid w:val="000A09ED"/>
    <w:rsid w:val="000A26CB"/>
    <w:rsid w:val="000A3217"/>
    <w:rsid w:val="000A43B5"/>
    <w:rsid w:val="000B2A1D"/>
    <w:rsid w:val="000B3A92"/>
    <w:rsid w:val="000B3C2D"/>
    <w:rsid w:val="000B5684"/>
    <w:rsid w:val="000B750F"/>
    <w:rsid w:val="000C2801"/>
    <w:rsid w:val="000C4657"/>
    <w:rsid w:val="000C52DB"/>
    <w:rsid w:val="000C56BD"/>
    <w:rsid w:val="000D4993"/>
    <w:rsid w:val="000D6D62"/>
    <w:rsid w:val="000E2924"/>
    <w:rsid w:val="000E3714"/>
    <w:rsid w:val="000E6830"/>
    <w:rsid w:val="000E6CD4"/>
    <w:rsid w:val="000E7807"/>
    <w:rsid w:val="000F1B64"/>
    <w:rsid w:val="000F6877"/>
    <w:rsid w:val="00100F81"/>
    <w:rsid w:val="001021AF"/>
    <w:rsid w:val="001022B7"/>
    <w:rsid w:val="001038B3"/>
    <w:rsid w:val="001069A8"/>
    <w:rsid w:val="001115C7"/>
    <w:rsid w:val="0011169C"/>
    <w:rsid w:val="00114746"/>
    <w:rsid w:val="00115168"/>
    <w:rsid w:val="00124BAF"/>
    <w:rsid w:val="00126659"/>
    <w:rsid w:val="00126AD3"/>
    <w:rsid w:val="00126E76"/>
    <w:rsid w:val="0013030B"/>
    <w:rsid w:val="00133EE7"/>
    <w:rsid w:val="00135B5B"/>
    <w:rsid w:val="00136818"/>
    <w:rsid w:val="00143763"/>
    <w:rsid w:val="00145A76"/>
    <w:rsid w:val="00146086"/>
    <w:rsid w:val="00160DD3"/>
    <w:rsid w:val="00162E1C"/>
    <w:rsid w:val="001634BE"/>
    <w:rsid w:val="00167041"/>
    <w:rsid w:val="00167147"/>
    <w:rsid w:val="00167E2F"/>
    <w:rsid w:val="00172881"/>
    <w:rsid w:val="0017372D"/>
    <w:rsid w:val="0017536A"/>
    <w:rsid w:val="00176122"/>
    <w:rsid w:val="00182108"/>
    <w:rsid w:val="00187C82"/>
    <w:rsid w:val="00191401"/>
    <w:rsid w:val="001947F1"/>
    <w:rsid w:val="00194E5C"/>
    <w:rsid w:val="001960C6"/>
    <w:rsid w:val="001A393B"/>
    <w:rsid w:val="001B0706"/>
    <w:rsid w:val="001B2419"/>
    <w:rsid w:val="001B37A6"/>
    <w:rsid w:val="001B3EC8"/>
    <w:rsid w:val="001B5067"/>
    <w:rsid w:val="001B61B9"/>
    <w:rsid w:val="001B6F88"/>
    <w:rsid w:val="001C6E56"/>
    <w:rsid w:val="001C7296"/>
    <w:rsid w:val="001D3D0A"/>
    <w:rsid w:val="001D3E88"/>
    <w:rsid w:val="001D41AF"/>
    <w:rsid w:val="001E0764"/>
    <w:rsid w:val="001E45D5"/>
    <w:rsid w:val="001E7149"/>
    <w:rsid w:val="001F0AE1"/>
    <w:rsid w:val="001F275F"/>
    <w:rsid w:val="001F4385"/>
    <w:rsid w:val="00205E02"/>
    <w:rsid w:val="00207318"/>
    <w:rsid w:val="00217377"/>
    <w:rsid w:val="00220EF6"/>
    <w:rsid w:val="00222833"/>
    <w:rsid w:val="0022555C"/>
    <w:rsid w:val="00226701"/>
    <w:rsid w:val="002310B5"/>
    <w:rsid w:val="00233207"/>
    <w:rsid w:val="00234EC2"/>
    <w:rsid w:val="00235A57"/>
    <w:rsid w:val="00235A7B"/>
    <w:rsid w:val="00240C6A"/>
    <w:rsid w:val="002437C2"/>
    <w:rsid w:val="00244130"/>
    <w:rsid w:val="00244332"/>
    <w:rsid w:val="002452CC"/>
    <w:rsid w:val="0024666D"/>
    <w:rsid w:val="002470FE"/>
    <w:rsid w:val="0025091F"/>
    <w:rsid w:val="00252152"/>
    <w:rsid w:val="0025319C"/>
    <w:rsid w:val="00254159"/>
    <w:rsid w:val="0026181E"/>
    <w:rsid w:val="00270D2E"/>
    <w:rsid w:val="00274CA7"/>
    <w:rsid w:val="0028106D"/>
    <w:rsid w:val="0028138E"/>
    <w:rsid w:val="002825DA"/>
    <w:rsid w:val="00283C5E"/>
    <w:rsid w:val="0029274A"/>
    <w:rsid w:val="002929AC"/>
    <w:rsid w:val="00295AF5"/>
    <w:rsid w:val="00295BC0"/>
    <w:rsid w:val="002A2FE5"/>
    <w:rsid w:val="002A4523"/>
    <w:rsid w:val="002A6F56"/>
    <w:rsid w:val="002B3636"/>
    <w:rsid w:val="002B5E79"/>
    <w:rsid w:val="002C026F"/>
    <w:rsid w:val="002C26A1"/>
    <w:rsid w:val="002C738E"/>
    <w:rsid w:val="002D0893"/>
    <w:rsid w:val="002D1CF8"/>
    <w:rsid w:val="002D479F"/>
    <w:rsid w:val="002D577C"/>
    <w:rsid w:val="002D6454"/>
    <w:rsid w:val="002D7BFF"/>
    <w:rsid w:val="002E09F6"/>
    <w:rsid w:val="002E358C"/>
    <w:rsid w:val="002E60FA"/>
    <w:rsid w:val="002F2E22"/>
    <w:rsid w:val="002F58A9"/>
    <w:rsid w:val="00300C3E"/>
    <w:rsid w:val="0030789F"/>
    <w:rsid w:val="003079E8"/>
    <w:rsid w:val="00310FE4"/>
    <w:rsid w:val="003118C5"/>
    <w:rsid w:val="0031428D"/>
    <w:rsid w:val="00316925"/>
    <w:rsid w:val="003172A1"/>
    <w:rsid w:val="00320091"/>
    <w:rsid w:val="0032392D"/>
    <w:rsid w:val="00325080"/>
    <w:rsid w:val="003323A0"/>
    <w:rsid w:val="003341E1"/>
    <w:rsid w:val="00336084"/>
    <w:rsid w:val="00341DAC"/>
    <w:rsid w:val="00343619"/>
    <w:rsid w:val="00352756"/>
    <w:rsid w:val="00354060"/>
    <w:rsid w:val="0035415C"/>
    <w:rsid w:val="00362BF1"/>
    <w:rsid w:val="0036308E"/>
    <w:rsid w:val="00364F8E"/>
    <w:rsid w:val="003667A7"/>
    <w:rsid w:val="00370D97"/>
    <w:rsid w:val="00373F2F"/>
    <w:rsid w:val="00374AEA"/>
    <w:rsid w:val="00375F6D"/>
    <w:rsid w:val="00377059"/>
    <w:rsid w:val="00382AC7"/>
    <w:rsid w:val="00385A9E"/>
    <w:rsid w:val="00385C38"/>
    <w:rsid w:val="00387A0D"/>
    <w:rsid w:val="00391F26"/>
    <w:rsid w:val="00394D2D"/>
    <w:rsid w:val="00395690"/>
    <w:rsid w:val="003957D9"/>
    <w:rsid w:val="003978FF"/>
    <w:rsid w:val="003A1F7C"/>
    <w:rsid w:val="003A3E83"/>
    <w:rsid w:val="003A4692"/>
    <w:rsid w:val="003A4A4A"/>
    <w:rsid w:val="003A748C"/>
    <w:rsid w:val="003A7D40"/>
    <w:rsid w:val="003B3BC8"/>
    <w:rsid w:val="003B4633"/>
    <w:rsid w:val="003C0D3B"/>
    <w:rsid w:val="003C74D4"/>
    <w:rsid w:val="003C7964"/>
    <w:rsid w:val="003D0201"/>
    <w:rsid w:val="003D023A"/>
    <w:rsid w:val="003D1AB3"/>
    <w:rsid w:val="003D3743"/>
    <w:rsid w:val="003D3DCC"/>
    <w:rsid w:val="003D4C7C"/>
    <w:rsid w:val="003D690F"/>
    <w:rsid w:val="003E11DB"/>
    <w:rsid w:val="003E5FDD"/>
    <w:rsid w:val="003E6252"/>
    <w:rsid w:val="003F06FB"/>
    <w:rsid w:val="003F3C63"/>
    <w:rsid w:val="003F6CF2"/>
    <w:rsid w:val="0040240C"/>
    <w:rsid w:val="0040243F"/>
    <w:rsid w:val="004047B1"/>
    <w:rsid w:val="004055FC"/>
    <w:rsid w:val="0040667A"/>
    <w:rsid w:val="00411843"/>
    <w:rsid w:val="00411D68"/>
    <w:rsid w:val="00414765"/>
    <w:rsid w:val="004149B8"/>
    <w:rsid w:val="00414D08"/>
    <w:rsid w:val="00416FE8"/>
    <w:rsid w:val="0042439D"/>
    <w:rsid w:val="004261D0"/>
    <w:rsid w:val="00431E35"/>
    <w:rsid w:val="00435042"/>
    <w:rsid w:val="004374A0"/>
    <w:rsid w:val="0044003C"/>
    <w:rsid w:val="0044527E"/>
    <w:rsid w:val="0044534C"/>
    <w:rsid w:val="00446129"/>
    <w:rsid w:val="00452B8D"/>
    <w:rsid w:val="00452C5B"/>
    <w:rsid w:val="0045350D"/>
    <w:rsid w:val="004579B1"/>
    <w:rsid w:val="00457C8F"/>
    <w:rsid w:val="00466D19"/>
    <w:rsid w:val="00467BF9"/>
    <w:rsid w:val="004736A7"/>
    <w:rsid w:val="0047468E"/>
    <w:rsid w:val="00480C24"/>
    <w:rsid w:val="0048280F"/>
    <w:rsid w:val="00483C18"/>
    <w:rsid w:val="00484C08"/>
    <w:rsid w:val="004861D6"/>
    <w:rsid w:val="004928E5"/>
    <w:rsid w:val="00493BBA"/>
    <w:rsid w:val="00496151"/>
    <w:rsid w:val="004B1066"/>
    <w:rsid w:val="004B6D97"/>
    <w:rsid w:val="004B7426"/>
    <w:rsid w:val="004C16EB"/>
    <w:rsid w:val="004C16FA"/>
    <w:rsid w:val="004C4030"/>
    <w:rsid w:val="004F2FA8"/>
    <w:rsid w:val="004F6B53"/>
    <w:rsid w:val="004F6C5C"/>
    <w:rsid w:val="00511F90"/>
    <w:rsid w:val="00513C0D"/>
    <w:rsid w:val="00514E11"/>
    <w:rsid w:val="00516826"/>
    <w:rsid w:val="0052282C"/>
    <w:rsid w:val="005253FC"/>
    <w:rsid w:val="00531463"/>
    <w:rsid w:val="00532A9A"/>
    <w:rsid w:val="005346A4"/>
    <w:rsid w:val="00534B11"/>
    <w:rsid w:val="005363A2"/>
    <w:rsid w:val="00537B03"/>
    <w:rsid w:val="00542255"/>
    <w:rsid w:val="00544BF7"/>
    <w:rsid w:val="00544D0E"/>
    <w:rsid w:val="00544E5E"/>
    <w:rsid w:val="005460DA"/>
    <w:rsid w:val="005470A1"/>
    <w:rsid w:val="0054735A"/>
    <w:rsid w:val="00547876"/>
    <w:rsid w:val="005501A5"/>
    <w:rsid w:val="00550D78"/>
    <w:rsid w:val="005527D6"/>
    <w:rsid w:val="00555FFC"/>
    <w:rsid w:val="00557473"/>
    <w:rsid w:val="00560391"/>
    <w:rsid w:val="0056057A"/>
    <w:rsid w:val="00562D90"/>
    <w:rsid w:val="00563BBD"/>
    <w:rsid w:val="0056444F"/>
    <w:rsid w:val="00564F2E"/>
    <w:rsid w:val="00570809"/>
    <w:rsid w:val="00570A8E"/>
    <w:rsid w:val="00570F84"/>
    <w:rsid w:val="00575201"/>
    <w:rsid w:val="00575600"/>
    <w:rsid w:val="00576F59"/>
    <w:rsid w:val="005808A4"/>
    <w:rsid w:val="0058133B"/>
    <w:rsid w:val="0058147D"/>
    <w:rsid w:val="005816ED"/>
    <w:rsid w:val="00586CBA"/>
    <w:rsid w:val="00587F0D"/>
    <w:rsid w:val="005914F8"/>
    <w:rsid w:val="00592748"/>
    <w:rsid w:val="0059379B"/>
    <w:rsid w:val="00597DE7"/>
    <w:rsid w:val="005A1947"/>
    <w:rsid w:val="005A2AB6"/>
    <w:rsid w:val="005A3E52"/>
    <w:rsid w:val="005A3FB0"/>
    <w:rsid w:val="005A4A2D"/>
    <w:rsid w:val="005A4D86"/>
    <w:rsid w:val="005A6801"/>
    <w:rsid w:val="005B0FE0"/>
    <w:rsid w:val="005C0527"/>
    <w:rsid w:val="005C5024"/>
    <w:rsid w:val="005C7BDE"/>
    <w:rsid w:val="005D0F4E"/>
    <w:rsid w:val="005D19A1"/>
    <w:rsid w:val="005D2F2B"/>
    <w:rsid w:val="005D55F3"/>
    <w:rsid w:val="005E1C1F"/>
    <w:rsid w:val="005E388B"/>
    <w:rsid w:val="005E39B3"/>
    <w:rsid w:val="005F3BA4"/>
    <w:rsid w:val="00603022"/>
    <w:rsid w:val="00606C54"/>
    <w:rsid w:val="0061315F"/>
    <w:rsid w:val="00613A23"/>
    <w:rsid w:val="00613C64"/>
    <w:rsid w:val="00617109"/>
    <w:rsid w:val="006176DE"/>
    <w:rsid w:val="00617DFF"/>
    <w:rsid w:val="00620125"/>
    <w:rsid w:val="00620806"/>
    <w:rsid w:val="006212FA"/>
    <w:rsid w:val="00631B1B"/>
    <w:rsid w:val="00634293"/>
    <w:rsid w:val="0063450B"/>
    <w:rsid w:val="00641C81"/>
    <w:rsid w:val="00642273"/>
    <w:rsid w:val="0064316C"/>
    <w:rsid w:val="00645027"/>
    <w:rsid w:val="00650828"/>
    <w:rsid w:val="006509F5"/>
    <w:rsid w:val="00650B68"/>
    <w:rsid w:val="00650D4E"/>
    <w:rsid w:val="006539BA"/>
    <w:rsid w:val="0065454D"/>
    <w:rsid w:val="00655FAF"/>
    <w:rsid w:val="00657AA0"/>
    <w:rsid w:val="00662B40"/>
    <w:rsid w:val="006643B2"/>
    <w:rsid w:val="00664DAB"/>
    <w:rsid w:val="006679E2"/>
    <w:rsid w:val="00670E21"/>
    <w:rsid w:val="0067250A"/>
    <w:rsid w:val="00674D00"/>
    <w:rsid w:val="00677C21"/>
    <w:rsid w:val="0068020C"/>
    <w:rsid w:val="00680609"/>
    <w:rsid w:val="00681EC2"/>
    <w:rsid w:val="00683A84"/>
    <w:rsid w:val="0068512E"/>
    <w:rsid w:val="00685263"/>
    <w:rsid w:val="00686CF4"/>
    <w:rsid w:val="00687DD5"/>
    <w:rsid w:val="00691212"/>
    <w:rsid w:val="00691DE2"/>
    <w:rsid w:val="00692CE0"/>
    <w:rsid w:val="006945E6"/>
    <w:rsid w:val="006951F6"/>
    <w:rsid w:val="00697AE4"/>
    <w:rsid w:val="006A0A53"/>
    <w:rsid w:val="006A1C62"/>
    <w:rsid w:val="006A1F62"/>
    <w:rsid w:val="006A4463"/>
    <w:rsid w:val="006A6298"/>
    <w:rsid w:val="006B1F32"/>
    <w:rsid w:val="006B3979"/>
    <w:rsid w:val="006B4C93"/>
    <w:rsid w:val="006C177B"/>
    <w:rsid w:val="006C270A"/>
    <w:rsid w:val="006C51FB"/>
    <w:rsid w:val="006C6999"/>
    <w:rsid w:val="006C6D54"/>
    <w:rsid w:val="006D3517"/>
    <w:rsid w:val="006D5333"/>
    <w:rsid w:val="006D5BBF"/>
    <w:rsid w:val="006D7DB4"/>
    <w:rsid w:val="006E1086"/>
    <w:rsid w:val="006E7F74"/>
    <w:rsid w:val="006F0179"/>
    <w:rsid w:val="006F1A36"/>
    <w:rsid w:val="006F52B2"/>
    <w:rsid w:val="0070292E"/>
    <w:rsid w:val="00704E75"/>
    <w:rsid w:val="00705564"/>
    <w:rsid w:val="00707AD7"/>
    <w:rsid w:val="00707C63"/>
    <w:rsid w:val="00711C3D"/>
    <w:rsid w:val="007123E8"/>
    <w:rsid w:val="00712910"/>
    <w:rsid w:val="00713A33"/>
    <w:rsid w:val="00714ECB"/>
    <w:rsid w:val="00714F90"/>
    <w:rsid w:val="00715FC5"/>
    <w:rsid w:val="007162B3"/>
    <w:rsid w:val="0072164F"/>
    <w:rsid w:val="00726381"/>
    <w:rsid w:val="00726CBB"/>
    <w:rsid w:val="007275D2"/>
    <w:rsid w:val="00727FE8"/>
    <w:rsid w:val="007327F4"/>
    <w:rsid w:val="00733F23"/>
    <w:rsid w:val="007413E8"/>
    <w:rsid w:val="0074235E"/>
    <w:rsid w:val="007537A4"/>
    <w:rsid w:val="00753DCF"/>
    <w:rsid w:val="00755B22"/>
    <w:rsid w:val="00760360"/>
    <w:rsid w:val="00762062"/>
    <w:rsid w:val="00763345"/>
    <w:rsid w:val="00764657"/>
    <w:rsid w:val="00764DBE"/>
    <w:rsid w:val="007664F0"/>
    <w:rsid w:val="00771BB5"/>
    <w:rsid w:val="0077280E"/>
    <w:rsid w:val="007729B8"/>
    <w:rsid w:val="00772E4D"/>
    <w:rsid w:val="00776628"/>
    <w:rsid w:val="00780348"/>
    <w:rsid w:val="00780C25"/>
    <w:rsid w:val="0078337D"/>
    <w:rsid w:val="00784A75"/>
    <w:rsid w:val="00785F4E"/>
    <w:rsid w:val="00787A08"/>
    <w:rsid w:val="00793508"/>
    <w:rsid w:val="00794621"/>
    <w:rsid w:val="007977BD"/>
    <w:rsid w:val="007A1D83"/>
    <w:rsid w:val="007B35D6"/>
    <w:rsid w:val="007B6208"/>
    <w:rsid w:val="007C1263"/>
    <w:rsid w:val="007C13D9"/>
    <w:rsid w:val="007C5B83"/>
    <w:rsid w:val="007D025C"/>
    <w:rsid w:val="007D2DA8"/>
    <w:rsid w:val="007D4057"/>
    <w:rsid w:val="007D5B85"/>
    <w:rsid w:val="007D61B3"/>
    <w:rsid w:val="007D6875"/>
    <w:rsid w:val="007D6AAF"/>
    <w:rsid w:val="007E4FC8"/>
    <w:rsid w:val="007E6B3D"/>
    <w:rsid w:val="007F37F6"/>
    <w:rsid w:val="007F5AA7"/>
    <w:rsid w:val="007F5BFC"/>
    <w:rsid w:val="007F6077"/>
    <w:rsid w:val="007F76D6"/>
    <w:rsid w:val="0080080A"/>
    <w:rsid w:val="0080215A"/>
    <w:rsid w:val="00804AAC"/>
    <w:rsid w:val="00810BE5"/>
    <w:rsid w:val="008156A0"/>
    <w:rsid w:val="008207E3"/>
    <w:rsid w:val="008216A5"/>
    <w:rsid w:val="00823492"/>
    <w:rsid w:val="008251D4"/>
    <w:rsid w:val="008263F6"/>
    <w:rsid w:val="00832A5C"/>
    <w:rsid w:val="00835D40"/>
    <w:rsid w:val="00840DA3"/>
    <w:rsid w:val="0084594E"/>
    <w:rsid w:val="00845F78"/>
    <w:rsid w:val="00846C4D"/>
    <w:rsid w:val="00851455"/>
    <w:rsid w:val="0085482D"/>
    <w:rsid w:val="0085647D"/>
    <w:rsid w:val="00860412"/>
    <w:rsid w:val="00861560"/>
    <w:rsid w:val="00863506"/>
    <w:rsid w:val="0086386C"/>
    <w:rsid w:val="00863A89"/>
    <w:rsid w:val="00864048"/>
    <w:rsid w:val="00866994"/>
    <w:rsid w:val="0087190B"/>
    <w:rsid w:val="008741CF"/>
    <w:rsid w:val="008766B5"/>
    <w:rsid w:val="00881150"/>
    <w:rsid w:val="008813C2"/>
    <w:rsid w:val="00881635"/>
    <w:rsid w:val="00881E11"/>
    <w:rsid w:val="00884AB9"/>
    <w:rsid w:val="008862E3"/>
    <w:rsid w:val="008901C3"/>
    <w:rsid w:val="008901DA"/>
    <w:rsid w:val="00892210"/>
    <w:rsid w:val="008927BD"/>
    <w:rsid w:val="008A0733"/>
    <w:rsid w:val="008A6A9A"/>
    <w:rsid w:val="008B1481"/>
    <w:rsid w:val="008B5714"/>
    <w:rsid w:val="008B5F26"/>
    <w:rsid w:val="008C3B99"/>
    <w:rsid w:val="008C51DF"/>
    <w:rsid w:val="008C6241"/>
    <w:rsid w:val="008D29CC"/>
    <w:rsid w:val="008D7EFA"/>
    <w:rsid w:val="008E0FBA"/>
    <w:rsid w:val="008E188A"/>
    <w:rsid w:val="008F1C80"/>
    <w:rsid w:val="008F31AA"/>
    <w:rsid w:val="008F489E"/>
    <w:rsid w:val="00902A3F"/>
    <w:rsid w:val="00905150"/>
    <w:rsid w:val="009065D5"/>
    <w:rsid w:val="009068CB"/>
    <w:rsid w:val="00907B7B"/>
    <w:rsid w:val="00910606"/>
    <w:rsid w:val="0091377A"/>
    <w:rsid w:val="009149A6"/>
    <w:rsid w:val="00916995"/>
    <w:rsid w:val="00921CFD"/>
    <w:rsid w:val="00922F49"/>
    <w:rsid w:val="00927DB9"/>
    <w:rsid w:val="0093108E"/>
    <w:rsid w:val="009348CB"/>
    <w:rsid w:val="0093619D"/>
    <w:rsid w:val="00940635"/>
    <w:rsid w:val="00941392"/>
    <w:rsid w:val="00946A7D"/>
    <w:rsid w:val="00953E61"/>
    <w:rsid w:val="0095569F"/>
    <w:rsid w:val="00964037"/>
    <w:rsid w:val="0096586B"/>
    <w:rsid w:val="0096735C"/>
    <w:rsid w:val="00971BA7"/>
    <w:rsid w:val="0097673A"/>
    <w:rsid w:val="009777BE"/>
    <w:rsid w:val="00982269"/>
    <w:rsid w:val="009838D6"/>
    <w:rsid w:val="00984024"/>
    <w:rsid w:val="00984131"/>
    <w:rsid w:val="0098502A"/>
    <w:rsid w:val="00985FA6"/>
    <w:rsid w:val="0098628F"/>
    <w:rsid w:val="00986EE7"/>
    <w:rsid w:val="00987FC1"/>
    <w:rsid w:val="0099530E"/>
    <w:rsid w:val="009A47C4"/>
    <w:rsid w:val="009B24A8"/>
    <w:rsid w:val="009B2862"/>
    <w:rsid w:val="009B579E"/>
    <w:rsid w:val="009B5AD6"/>
    <w:rsid w:val="009C2C39"/>
    <w:rsid w:val="009C3DFB"/>
    <w:rsid w:val="009C4CF6"/>
    <w:rsid w:val="009C5B89"/>
    <w:rsid w:val="009C6A02"/>
    <w:rsid w:val="009D16A4"/>
    <w:rsid w:val="009D6E36"/>
    <w:rsid w:val="009D79D7"/>
    <w:rsid w:val="009E582F"/>
    <w:rsid w:val="009F24AA"/>
    <w:rsid w:val="009F5851"/>
    <w:rsid w:val="009F60E6"/>
    <w:rsid w:val="00A01DC5"/>
    <w:rsid w:val="00A120C7"/>
    <w:rsid w:val="00A16EEB"/>
    <w:rsid w:val="00A22275"/>
    <w:rsid w:val="00A2413B"/>
    <w:rsid w:val="00A2506D"/>
    <w:rsid w:val="00A250D1"/>
    <w:rsid w:val="00A27743"/>
    <w:rsid w:val="00A324A6"/>
    <w:rsid w:val="00A35521"/>
    <w:rsid w:val="00A40156"/>
    <w:rsid w:val="00A52AE6"/>
    <w:rsid w:val="00A5314E"/>
    <w:rsid w:val="00A578E4"/>
    <w:rsid w:val="00A6168F"/>
    <w:rsid w:val="00A669A3"/>
    <w:rsid w:val="00A66DF0"/>
    <w:rsid w:val="00A671E6"/>
    <w:rsid w:val="00A70024"/>
    <w:rsid w:val="00A73440"/>
    <w:rsid w:val="00A73479"/>
    <w:rsid w:val="00A77FF5"/>
    <w:rsid w:val="00A81C6E"/>
    <w:rsid w:val="00A84C24"/>
    <w:rsid w:val="00A92D72"/>
    <w:rsid w:val="00A97041"/>
    <w:rsid w:val="00AA168B"/>
    <w:rsid w:val="00AB0B23"/>
    <w:rsid w:val="00AB0F2F"/>
    <w:rsid w:val="00AB481C"/>
    <w:rsid w:val="00AB784A"/>
    <w:rsid w:val="00AC2436"/>
    <w:rsid w:val="00AD141A"/>
    <w:rsid w:val="00AD14BD"/>
    <w:rsid w:val="00AD70E9"/>
    <w:rsid w:val="00AD748F"/>
    <w:rsid w:val="00AE02F8"/>
    <w:rsid w:val="00AE278D"/>
    <w:rsid w:val="00AE3041"/>
    <w:rsid w:val="00AE37CD"/>
    <w:rsid w:val="00AE59B1"/>
    <w:rsid w:val="00AE6C07"/>
    <w:rsid w:val="00AF11CB"/>
    <w:rsid w:val="00B00282"/>
    <w:rsid w:val="00B02B71"/>
    <w:rsid w:val="00B030F6"/>
    <w:rsid w:val="00B05F59"/>
    <w:rsid w:val="00B06047"/>
    <w:rsid w:val="00B120F8"/>
    <w:rsid w:val="00B166AA"/>
    <w:rsid w:val="00B16801"/>
    <w:rsid w:val="00B20744"/>
    <w:rsid w:val="00B26E86"/>
    <w:rsid w:val="00B31D04"/>
    <w:rsid w:val="00B326DD"/>
    <w:rsid w:val="00B333D1"/>
    <w:rsid w:val="00B34BEF"/>
    <w:rsid w:val="00B40F43"/>
    <w:rsid w:val="00B44A3B"/>
    <w:rsid w:val="00B478ED"/>
    <w:rsid w:val="00B53AC2"/>
    <w:rsid w:val="00B624ED"/>
    <w:rsid w:val="00B64BC6"/>
    <w:rsid w:val="00B65E3D"/>
    <w:rsid w:val="00B66A14"/>
    <w:rsid w:val="00B70036"/>
    <w:rsid w:val="00B70B49"/>
    <w:rsid w:val="00B71B55"/>
    <w:rsid w:val="00B734B9"/>
    <w:rsid w:val="00B7753F"/>
    <w:rsid w:val="00B83EDA"/>
    <w:rsid w:val="00B8508C"/>
    <w:rsid w:val="00B855E9"/>
    <w:rsid w:val="00B90253"/>
    <w:rsid w:val="00B90674"/>
    <w:rsid w:val="00B95BE6"/>
    <w:rsid w:val="00BA19F4"/>
    <w:rsid w:val="00BA23F3"/>
    <w:rsid w:val="00BA2D6F"/>
    <w:rsid w:val="00BA3B34"/>
    <w:rsid w:val="00BA4477"/>
    <w:rsid w:val="00BA783F"/>
    <w:rsid w:val="00BB02CE"/>
    <w:rsid w:val="00BB1E21"/>
    <w:rsid w:val="00BB55F3"/>
    <w:rsid w:val="00BC184C"/>
    <w:rsid w:val="00BC4D4F"/>
    <w:rsid w:val="00BC6C3E"/>
    <w:rsid w:val="00BC748D"/>
    <w:rsid w:val="00BD6BEE"/>
    <w:rsid w:val="00BE04E3"/>
    <w:rsid w:val="00BE0BF4"/>
    <w:rsid w:val="00BE4EE0"/>
    <w:rsid w:val="00BE7731"/>
    <w:rsid w:val="00BF5E7C"/>
    <w:rsid w:val="00BF5F0F"/>
    <w:rsid w:val="00BF6324"/>
    <w:rsid w:val="00C00AAD"/>
    <w:rsid w:val="00C02738"/>
    <w:rsid w:val="00C02B44"/>
    <w:rsid w:val="00C034E0"/>
    <w:rsid w:val="00C05CB0"/>
    <w:rsid w:val="00C06047"/>
    <w:rsid w:val="00C12045"/>
    <w:rsid w:val="00C12C3A"/>
    <w:rsid w:val="00C12D7D"/>
    <w:rsid w:val="00C14D21"/>
    <w:rsid w:val="00C15C9D"/>
    <w:rsid w:val="00C20723"/>
    <w:rsid w:val="00C21875"/>
    <w:rsid w:val="00C22B41"/>
    <w:rsid w:val="00C24951"/>
    <w:rsid w:val="00C2725A"/>
    <w:rsid w:val="00C31DBA"/>
    <w:rsid w:val="00C34F08"/>
    <w:rsid w:val="00C3553D"/>
    <w:rsid w:val="00C365AC"/>
    <w:rsid w:val="00C4003A"/>
    <w:rsid w:val="00C421CA"/>
    <w:rsid w:val="00C449AC"/>
    <w:rsid w:val="00C45888"/>
    <w:rsid w:val="00C45CC8"/>
    <w:rsid w:val="00C51286"/>
    <w:rsid w:val="00C517BE"/>
    <w:rsid w:val="00C53927"/>
    <w:rsid w:val="00C5602C"/>
    <w:rsid w:val="00C57B87"/>
    <w:rsid w:val="00C62E9C"/>
    <w:rsid w:val="00C63DF8"/>
    <w:rsid w:val="00C64E33"/>
    <w:rsid w:val="00C65074"/>
    <w:rsid w:val="00C65238"/>
    <w:rsid w:val="00C669D9"/>
    <w:rsid w:val="00C6750E"/>
    <w:rsid w:val="00C7039A"/>
    <w:rsid w:val="00C751AD"/>
    <w:rsid w:val="00C771EE"/>
    <w:rsid w:val="00C8157F"/>
    <w:rsid w:val="00C83368"/>
    <w:rsid w:val="00C84A14"/>
    <w:rsid w:val="00C84E4C"/>
    <w:rsid w:val="00C86B3F"/>
    <w:rsid w:val="00C873CF"/>
    <w:rsid w:val="00C90837"/>
    <w:rsid w:val="00C9159F"/>
    <w:rsid w:val="00C94480"/>
    <w:rsid w:val="00C94AC0"/>
    <w:rsid w:val="00C96D76"/>
    <w:rsid w:val="00C97957"/>
    <w:rsid w:val="00CA15D5"/>
    <w:rsid w:val="00CA1E8E"/>
    <w:rsid w:val="00CA2EA0"/>
    <w:rsid w:val="00CA3BF8"/>
    <w:rsid w:val="00CA5BCD"/>
    <w:rsid w:val="00CA7057"/>
    <w:rsid w:val="00CC0470"/>
    <w:rsid w:val="00CC1EB9"/>
    <w:rsid w:val="00CC3B58"/>
    <w:rsid w:val="00CC6263"/>
    <w:rsid w:val="00CD2621"/>
    <w:rsid w:val="00CD3779"/>
    <w:rsid w:val="00CD4D59"/>
    <w:rsid w:val="00CD7BA2"/>
    <w:rsid w:val="00CE16E4"/>
    <w:rsid w:val="00CE308A"/>
    <w:rsid w:val="00CE324C"/>
    <w:rsid w:val="00CF03B4"/>
    <w:rsid w:val="00CF069E"/>
    <w:rsid w:val="00CF0BE5"/>
    <w:rsid w:val="00D00904"/>
    <w:rsid w:val="00D01CF4"/>
    <w:rsid w:val="00D028B7"/>
    <w:rsid w:val="00D03354"/>
    <w:rsid w:val="00D04624"/>
    <w:rsid w:val="00D11128"/>
    <w:rsid w:val="00D14025"/>
    <w:rsid w:val="00D151C1"/>
    <w:rsid w:val="00D20467"/>
    <w:rsid w:val="00D21218"/>
    <w:rsid w:val="00D25ACA"/>
    <w:rsid w:val="00D25F7B"/>
    <w:rsid w:val="00D3018C"/>
    <w:rsid w:val="00D35074"/>
    <w:rsid w:val="00D41D0D"/>
    <w:rsid w:val="00D46495"/>
    <w:rsid w:val="00D47383"/>
    <w:rsid w:val="00D54D66"/>
    <w:rsid w:val="00D562FE"/>
    <w:rsid w:val="00D56A09"/>
    <w:rsid w:val="00D578D3"/>
    <w:rsid w:val="00D60CA7"/>
    <w:rsid w:val="00D61111"/>
    <w:rsid w:val="00D623C7"/>
    <w:rsid w:val="00D6274F"/>
    <w:rsid w:val="00D63E43"/>
    <w:rsid w:val="00D6592A"/>
    <w:rsid w:val="00D71FC5"/>
    <w:rsid w:val="00D82667"/>
    <w:rsid w:val="00D82EE2"/>
    <w:rsid w:val="00D8421D"/>
    <w:rsid w:val="00D85F58"/>
    <w:rsid w:val="00D87B1E"/>
    <w:rsid w:val="00D87CB9"/>
    <w:rsid w:val="00DA0EBD"/>
    <w:rsid w:val="00DA1052"/>
    <w:rsid w:val="00DA1683"/>
    <w:rsid w:val="00DA2BE3"/>
    <w:rsid w:val="00DA304F"/>
    <w:rsid w:val="00DA4506"/>
    <w:rsid w:val="00DA4EA4"/>
    <w:rsid w:val="00DA5404"/>
    <w:rsid w:val="00DA7A24"/>
    <w:rsid w:val="00DB3ACC"/>
    <w:rsid w:val="00DB4820"/>
    <w:rsid w:val="00DB5924"/>
    <w:rsid w:val="00DB7F4A"/>
    <w:rsid w:val="00DC02E6"/>
    <w:rsid w:val="00DC36B5"/>
    <w:rsid w:val="00DC37ED"/>
    <w:rsid w:val="00DC3A31"/>
    <w:rsid w:val="00DD4E1B"/>
    <w:rsid w:val="00DE0C70"/>
    <w:rsid w:val="00DE22A0"/>
    <w:rsid w:val="00DE2938"/>
    <w:rsid w:val="00DF141B"/>
    <w:rsid w:val="00DF289C"/>
    <w:rsid w:val="00DF33F7"/>
    <w:rsid w:val="00DF3DD1"/>
    <w:rsid w:val="00DF41E9"/>
    <w:rsid w:val="00DF46CB"/>
    <w:rsid w:val="00DF634F"/>
    <w:rsid w:val="00E04080"/>
    <w:rsid w:val="00E10510"/>
    <w:rsid w:val="00E1351D"/>
    <w:rsid w:val="00E13BF2"/>
    <w:rsid w:val="00E15E58"/>
    <w:rsid w:val="00E21894"/>
    <w:rsid w:val="00E318EE"/>
    <w:rsid w:val="00E333E1"/>
    <w:rsid w:val="00E33DF9"/>
    <w:rsid w:val="00E36291"/>
    <w:rsid w:val="00E424C5"/>
    <w:rsid w:val="00E42DBF"/>
    <w:rsid w:val="00E463B3"/>
    <w:rsid w:val="00E46662"/>
    <w:rsid w:val="00E46DBC"/>
    <w:rsid w:val="00E47D64"/>
    <w:rsid w:val="00E53938"/>
    <w:rsid w:val="00E54B6A"/>
    <w:rsid w:val="00E55916"/>
    <w:rsid w:val="00E5695D"/>
    <w:rsid w:val="00E61B3C"/>
    <w:rsid w:val="00E61FEF"/>
    <w:rsid w:val="00E66ACC"/>
    <w:rsid w:val="00E679D3"/>
    <w:rsid w:val="00E702D2"/>
    <w:rsid w:val="00E762E5"/>
    <w:rsid w:val="00E80BD4"/>
    <w:rsid w:val="00E91F6F"/>
    <w:rsid w:val="00EA1429"/>
    <w:rsid w:val="00EA27FF"/>
    <w:rsid w:val="00EA2FED"/>
    <w:rsid w:val="00EA5A0A"/>
    <w:rsid w:val="00EA5D4A"/>
    <w:rsid w:val="00EA6851"/>
    <w:rsid w:val="00EB62A9"/>
    <w:rsid w:val="00EB7FC0"/>
    <w:rsid w:val="00EC23F1"/>
    <w:rsid w:val="00EC2F22"/>
    <w:rsid w:val="00ED2748"/>
    <w:rsid w:val="00ED42E5"/>
    <w:rsid w:val="00ED512A"/>
    <w:rsid w:val="00ED58BB"/>
    <w:rsid w:val="00ED5D06"/>
    <w:rsid w:val="00ED626F"/>
    <w:rsid w:val="00EE57EE"/>
    <w:rsid w:val="00EE7F1D"/>
    <w:rsid w:val="00EF0A67"/>
    <w:rsid w:val="00EF3E22"/>
    <w:rsid w:val="00EF5367"/>
    <w:rsid w:val="00EF60F4"/>
    <w:rsid w:val="00EF6D26"/>
    <w:rsid w:val="00EF7E2A"/>
    <w:rsid w:val="00F02005"/>
    <w:rsid w:val="00F04983"/>
    <w:rsid w:val="00F04BC3"/>
    <w:rsid w:val="00F04CB3"/>
    <w:rsid w:val="00F107CB"/>
    <w:rsid w:val="00F1170B"/>
    <w:rsid w:val="00F144B4"/>
    <w:rsid w:val="00F17129"/>
    <w:rsid w:val="00F23625"/>
    <w:rsid w:val="00F23A3E"/>
    <w:rsid w:val="00F2690D"/>
    <w:rsid w:val="00F26F30"/>
    <w:rsid w:val="00F30990"/>
    <w:rsid w:val="00F31422"/>
    <w:rsid w:val="00F32D2D"/>
    <w:rsid w:val="00F348A0"/>
    <w:rsid w:val="00F3504E"/>
    <w:rsid w:val="00F35DD5"/>
    <w:rsid w:val="00F36CB9"/>
    <w:rsid w:val="00F37BCA"/>
    <w:rsid w:val="00F42823"/>
    <w:rsid w:val="00F44F65"/>
    <w:rsid w:val="00F45648"/>
    <w:rsid w:val="00F5090D"/>
    <w:rsid w:val="00F51843"/>
    <w:rsid w:val="00F52009"/>
    <w:rsid w:val="00F54252"/>
    <w:rsid w:val="00F5594C"/>
    <w:rsid w:val="00F5745F"/>
    <w:rsid w:val="00F60FA2"/>
    <w:rsid w:val="00F62795"/>
    <w:rsid w:val="00F629F8"/>
    <w:rsid w:val="00F6432F"/>
    <w:rsid w:val="00F64D17"/>
    <w:rsid w:val="00F71C13"/>
    <w:rsid w:val="00F7315C"/>
    <w:rsid w:val="00F74E63"/>
    <w:rsid w:val="00F829FD"/>
    <w:rsid w:val="00F82DE0"/>
    <w:rsid w:val="00F8366E"/>
    <w:rsid w:val="00F90029"/>
    <w:rsid w:val="00F928D4"/>
    <w:rsid w:val="00F93E61"/>
    <w:rsid w:val="00FA0919"/>
    <w:rsid w:val="00FA0D6C"/>
    <w:rsid w:val="00FA1931"/>
    <w:rsid w:val="00FA37FE"/>
    <w:rsid w:val="00FA4F85"/>
    <w:rsid w:val="00FB1D7A"/>
    <w:rsid w:val="00FB2B50"/>
    <w:rsid w:val="00FB33FC"/>
    <w:rsid w:val="00FB4BF1"/>
    <w:rsid w:val="00FB54A1"/>
    <w:rsid w:val="00FB6057"/>
    <w:rsid w:val="00FC4D1C"/>
    <w:rsid w:val="00FC53D7"/>
    <w:rsid w:val="00FC7A70"/>
    <w:rsid w:val="00FD6C6B"/>
    <w:rsid w:val="00FD6CE9"/>
    <w:rsid w:val="00FE0371"/>
    <w:rsid w:val="00FE340D"/>
    <w:rsid w:val="00FE39B6"/>
    <w:rsid w:val="00FE6D31"/>
    <w:rsid w:val="00FE6F0B"/>
    <w:rsid w:val="00FE7E36"/>
    <w:rsid w:val="00FF1DAC"/>
    <w:rsid w:val="00FF25D7"/>
    <w:rsid w:val="00FF5E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F01FB9"/>
  <w15:docId w15:val="{FBB56550-205E-42AC-A8DA-CE6501044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SimSun"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ind w:left="100"/>
      <w:jc w:val="both"/>
      <w:outlineLvl w:val="0"/>
    </w:pPr>
    <w:rPr>
      <w:b/>
      <w:bCs/>
    </w:rPr>
  </w:style>
  <w:style w:type="paragraph" w:styleId="Heading3">
    <w:name w:val="heading 3"/>
    <w:basedOn w:val="Normal"/>
    <w:next w:val="Normal"/>
    <w:link w:val="Heading3Char"/>
    <w:uiPriority w:val="9"/>
    <w:semiHidden/>
    <w:unhideWhenUsed/>
    <w:qFormat/>
    <w:rsid w:val="00D623C7"/>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66DF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00"/>
      <w:jc w:val="both"/>
    </w:pPr>
  </w:style>
  <w:style w:type="paragraph" w:styleId="ListParagraph">
    <w:name w:val="List Paragraph"/>
    <w:basedOn w:val="Normal"/>
    <w:uiPriority w:val="1"/>
    <w:qFormat/>
    <w:pPr>
      <w:ind w:left="100" w:right="177"/>
      <w:jc w:val="both"/>
    </w:pPr>
    <w:rPr>
      <w:rFonts w:ascii="Calibri" w:eastAsia="Calibri" w:hAnsi="Calibri" w:cs="Calibri"/>
    </w:rPr>
  </w:style>
  <w:style w:type="paragraph" w:customStyle="1" w:styleId="TableParagraph">
    <w:name w:val="Table Paragraph"/>
    <w:basedOn w:val="Normal"/>
    <w:uiPriority w:val="1"/>
    <w:qFormat/>
  </w:style>
  <w:style w:type="paragraph" w:customStyle="1" w:styleId="EndNoteBibliographyTitle">
    <w:name w:val="EndNote Bibliography Title"/>
    <w:basedOn w:val="Normal"/>
    <w:link w:val="EndNoteBibliographyTitleChar"/>
    <w:rsid w:val="005C0527"/>
    <w:pPr>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5C0527"/>
    <w:rPr>
      <w:rFonts w:ascii="Calibri" w:eastAsia="Arial" w:hAnsi="Calibri" w:cs="Calibri"/>
      <w:noProof/>
    </w:rPr>
  </w:style>
  <w:style w:type="paragraph" w:customStyle="1" w:styleId="EndNoteBibliography">
    <w:name w:val="EndNote Bibliography"/>
    <w:basedOn w:val="Normal"/>
    <w:link w:val="EndNoteBibliographyChar"/>
    <w:rsid w:val="005C0527"/>
    <w:rPr>
      <w:rFonts w:ascii="Calibri" w:hAnsi="Calibri" w:cs="Calibri"/>
      <w:noProof/>
    </w:rPr>
  </w:style>
  <w:style w:type="character" w:customStyle="1" w:styleId="EndNoteBibliographyChar">
    <w:name w:val="EndNote Bibliography Char"/>
    <w:basedOn w:val="DefaultParagraphFont"/>
    <w:link w:val="EndNoteBibliography"/>
    <w:rsid w:val="005C0527"/>
    <w:rPr>
      <w:rFonts w:ascii="Calibri" w:eastAsia="Arial" w:hAnsi="Calibri" w:cs="Calibri"/>
      <w:noProof/>
    </w:rPr>
  </w:style>
  <w:style w:type="character" w:styleId="Hyperlink">
    <w:name w:val="Hyperlink"/>
    <w:basedOn w:val="DefaultParagraphFont"/>
    <w:uiPriority w:val="99"/>
    <w:unhideWhenUsed/>
    <w:rsid w:val="005C0527"/>
    <w:rPr>
      <w:color w:val="0000FF" w:themeColor="hyperlink"/>
      <w:u w:val="single"/>
    </w:rPr>
  </w:style>
  <w:style w:type="character" w:styleId="UnresolvedMention">
    <w:name w:val="Unresolved Mention"/>
    <w:basedOn w:val="DefaultParagraphFont"/>
    <w:uiPriority w:val="99"/>
    <w:semiHidden/>
    <w:unhideWhenUsed/>
    <w:rsid w:val="005C0527"/>
    <w:rPr>
      <w:color w:val="605E5C"/>
      <w:shd w:val="clear" w:color="auto" w:fill="E1DFDD"/>
    </w:rPr>
  </w:style>
  <w:style w:type="paragraph" w:styleId="NormalWeb">
    <w:name w:val="Normal (Web)"/>
    <w:basedOn w:val="Normal"/>
    <w:uiPriority w:val="99"/>
    <w:unhideWhenUsed/>
    <w:rsid w:val="00946A7D"/>
    <w:pPr>
      <w:widowControl/>
      <w:autoSpaceDE/>
      <w:autoSpaceDN/>
      <w:spacing w:before="100" w:beforeAutospacing="1" w:after="100" w:afterAutospacing="1"/>
    </w:pPr>
    <w:rPr>
      <w:rFonts w:ascii="Times New Roman" w:eastAsia="Times New Roman" w:hAnsi="Times New Roman" w:cs="Times New Roman"/>
      <w:sz w:val="24"/>
      <w:szCs w:val="24"/>
      <w:lang w:eastAsia="zh-CN"/>
    </w:rPr>
  </w:style>
  <w:style w:type="character" w:customStyle="1" w:styleId="Heading4Char">
    <w:name w:val="Heading 4 Char"/>
    <w:basedOn w:val="DefaultParagraphFont"/>
    <w:link w:val="Heading4"/>
    <w:uiPriority w:val="9"/>
    <w:semiHidden/>
    <w:rsid w:val="00A66DF0"/>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semiHidden/>
    <w:rsid w:val="00D623C7"/>
    <w:rPr>
      <w:rFonts w:asciiTheme="majorHAnsi" w:eastAsiaTheme="majorEastAsia" w:hAnsiTheme="majorHAnsi" w:cstheme="majorBidi"/>
      <w:color w:val="243F60" w:themeColor="accent1" w:themeShade="7F"/>
      <w:sz w:val="24"/>
      <w:szCs w:val="24"/>
    </w:rPr>
  </w:style>
  <w:style w:type="paragraph" w:styleId="Revision">
    <w:name w:val="Revision"/>
    <w:hidden/>
    <w:uiPriority w:val="99"/>
    <w:semiHidden/>
    <w:rsid w:val="00233207"/>
    <w:pPr>
      <w:widowControl/>
      <w:autoSpaceDE/>
      <w:autoSpaceDN/>
    </w:pPr>
    <w:rPr>
      <w:rFonts w:ascii="Arial" w:eastAsia="Arial" w:hAnsi="Arial" w:cs="Arial"/>
    </w:rPr>
  </w:style>
  <w:style w:type="character" w:styleId="CommentReference">
    <w:name w:val="annotation reference"/>
    <w:basedOn w:val="DefaultParagraphFont"/>
    <w:uiPriority w:val="99"/>
    <w:semiHidden/>
    <w:unhideWhenUsed/>
    <w:rsid w:val="00A52AE6"/>
    <w:rPr>
      <w:sz w:val="16"/>
      <w:szCs w:val="16"/>
    </w:rPr>
  </w:style>
  <w:style w:type="paragraph" w:styleId="CommentText">
    <w:name w:val="annotation text"/>
    <w:basedOn w:val="Normal"/>
    <w:link w:val="CommentTextChar"/>
    <w:uiPriority w:val="99"/>
    <w:unhideWhenUsed/>
    <w:rsid w:val="00A52AE6"/>
    <w:rPr>
      <w:sz w:val="20"/>
      <w:szCs w:val="20"/>
    </w:rPr>
  </w:style>
  <w:style w:type="character" w:customStyle="1" w:styleId="CommentTextChar">
    <w:name w:val="Comment Text Char"/>
    <w:basedOn w:val="DefaultParagraphFont"/>
    <w:link w:val="CommentText"/>
    <w:uiPriority w:val="99"/>
    <w:rsid w:val="00A52AE6"/>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A52AE6"/>
    <w:rPr>
      <w:b/>
      <w:bCs/>
    </w:rPr>
  </w:style>
  <w:style w:type="character" w:customStyle="1" w:styleId="CommentSubjectChar">
    <w:name w:val="Comment Subject Char"/>
    <w:basedOn w:val="CommentTextChar"/>
    <w:link w:val="CommentSubject"/>
    <w:uiPriority w:val="99"/>
    <w:semiHidden/>
    <w:rsid w:val="00A52AE6"/>
    <w:rPr>
      <w:rFonts w:ascii="Arial" w:eastAsia="Arial" w:hAnsi="Arial" w:cs="Arial"/>
      <w:b/>
      <w:bCs/>
      <w:sz w:val="20"/>
      <w:szCs w:val="20"/>
    </w:rPr>
  </w:style>
  <w:style w:type="paragraph" w:styleId="BalloonText">
    <w:name w:val="Balloon Text"/>
    <w:basedOn w:val="Normal"/>
    <w:link w:val="BalloonTextChar"/>
    <w:uiPriority w:val="99"/>
    <w:semiHidden/>
    <w:unhideWhenUsed/>
    <w:rsid w:val="00772E4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2E4D"/>
    <w:rPr>
      <w:rFonts w:ascii="Segoe UI" w:eastAsia="Arial" w:hAnsi="Segoe UI" w:cs="Segoe UI"/>
      <w:sz w:val="18"/>
      <w:szCs w:val="18"/>
    </w:rPr>
  </w:style>
  <w:style w:type="character" w:customStyle="1" w:styleId="normaltextrun">
    <w:name w:val="normaltextrun"/>
    <w:basedOn w:val="DefaultParagraphFont"/>
    <w:rsid w:val="00516826"/>
  </w:style>
  <w:style w:type="character" w:customStyle="1" w:styleId="eop">
    <w:name w:val="eop"/>
    <w:basedOn w:val="DefaultParagraphFont"/>
    <w:rsid w:val="00516826"/>
  </w:style>
  <w:style w:type="paragraph" w:styleId="Header">
    <w:name w:val="header"/>
    <w:basedOn w:val="Normal"/>
    <w:link w:val="HeaderChar"/>
    <w:uiPriority w:val="99"/>
    <w:unhideWhenUsed/>
    <w:rsid w:val="00E13BF2"/>
    <w:pPr>
      <w:tabs>
        <w:tab w:val="center" w:pos="4320"/>
        <w:tab w:val="right" w:pos="8640"/>
      </w:tabs>
    </w:pPr>
  </w:style>
  <w:style w:type="character" w:customStyle="1" w:styleId="HeaderChar">
    <w:name w:val="Header Char"/>
    <w:basedOn w:val="DefaultParagraphFont"/>
    <w:link w:val="Header"/>
    <w:uiPriority w:val="99"/>
    <w:rsid w:val="00E13BF2"/>
    <w:rPr>
      <w:rFonts w:ascii="Arial" w:eastAsia="Arial" w:hAnsi="Arial" w:cs="Arial"/>
    </w:rPr>
  </w:style>
  <w:style w:type="paragraph" w:styleId="Footer">
    <w:name w:val="footer"/>
    <w:basedOn w:val="Normal"/>
    <w:link w:val="FooterChar"/>
    <w:uiPriority w:val="99"/>
    <w:unhideWhenUsed/>
    <w:rsid w:val="00E13BF2"/>
    <w:pPr>
      <w:tabs>
        <w:tab w:val="center" w:pos="4320"/>
        <w:tab w:val="right" w:pos="8640"/>
      </w:tabs>
    </w:pPr>
  </w:style>
  <w:style w:type="character" w:customStyle="1" w:styleId="FooterChar">
    <w:name w:val="Footer Char"/>
    <w:basedOn w:val="DefaultParagraphFont"/>
    <w:link w:val="Footer"/>
    <w:uiPriority w:val="99"/>
    <w:rsid w:val="00E13BF2"/>
    <w:rPr>
      <w:rFonts w:ascii="Arial" w:eastAsia="Arial" w:hAnsi="Arial" w:cs="Arial"/>
    </w:rPr>
  </w:style>
  <w:style w:type="character" w:styleId="Strong">
    <w:name w:val="Strong"/>
    <w:basedOn w:val="DefaultParagraphFont"/>
    <w:uiPriority w:val="22"/>
    <w:qFormat/>
    <w:rsid w:val="00771BB5"/>
    <w:rPr>
      <w:b/>
      <w:bCs/>
    </w:rPr>
  </w:style>
  <w:style w:type="character" w:customStyle="1" w:styleId="cf01">
    <w:name w:val="cf01"/>
    <w:basedOn w:val="DefaultParagraphFont"/>
    <w:rsid w:val="00670E21"/>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426015">
      <w:bodyDiv w:val="1"/>
      <w:marLeft w:val="0"/>
      <w:marRight w:val="0"/>
      <w:marTop w:val="0"/>
      <w:marBottom w:val="0"/>
      <w:divBdr>
        <w:top w:val="none" w:sz="0" w:space="0" w:color="auto"/>
        <w:left w:val="none" w:sz="0" w:space="0" w:color="auto"/>
        <w:bottom w:val="none" w:sz="0" w:space="0" w:color="auto"/>
        <w:right w:val="none" w:sz="0" w:space="0" w:color="auto"/>
      </w:divBdr>
    </w:div>
    <w:div w:id="243417244">
      <w:bodyDiv w:val="1"/>
      <w:marLeft w:val="0"/>
      <w:marRight w:val="0"/>
      <w:marTop w:val="0"/>
      <w:marBottom w:val="0"/>
      <w:divBdr>
        <w:top w:val="none" w:sz="0" w:space="0" w:color="auto"/>
        <w:left w:val="none" w:sz="0" w:space="0" w:color="auto"/>
        <w:bottom w:val="none" w:sz="0" w:space="0" w:color="auto"/>
        <w:right w:val="none" w:sz="0" w:space="0" w:color="auto"/>
      </w:divBdr>
      <w:divsChild>
        <w:div w:id="438187059">
          <w:marLeft w:val="0"/>
          <w:marRight w:val="0"/>
          <w:marTop w:val="0"/>
          <w:marBottom w:val="0"/>
          <w:divBdr>
            <w:top w:val="none" w:sz="0" w:space="0" w:color="auto"/>
            <w:left w:val="none" w:sz="0" w:space="0" w:color="auto"/>
            <w:bottom w:val="none" w:sz="0" w:space="0" w:color="auto"/>
            <w:right w:val="none" w:sz="0" w:space="0" w:color="auto"/>
          </w:divBdr>
          <w:divsChild>
            <w:div w:id="1899439554">
              <w:marLeft w:val="0"/>
              <w:marRight w:val="0"/>
              <w:marTop w:val="0"/>
              <w:marBottom w:val="0"/>
              <w:divBdr>
                <w:top w:val="none" w:sz="0" w:space="0" w:color="auto"/>
                <w:left w:val="none" w:sz="0" w:space="0" w:color="auto"/>
                <w:bottom w:val="none" w:sz="0" w:space="0" w:color="auto"/>
                <w:right w:val="none" w:sz="0" w:space="0" w:color="auto"/>
              </w:divBdr>
              <w:divsChild>
                <w:div w:id="1802570108">
                  <w:marLeft w:val="0"/>
                  <w:marRight w:val="0"/>
                  <w:marTop w:val="0"/>
                  <w:marBottom w:val="0"/>
                  <w:divBdr>
                    <w:top w:val="none" w:sz="0" w:space="0" w:color="auto"/>
                    <w:left w:val="none" w:sz="0" w:space="0" w:color="auto"/>
                    <w:bottom w:val="none" w:sz="0" w:space="0" w:color="auto"/>
                    <w:right w:val="none" w:sz="0" w:space="0" w:color="auto"/>
                  </w:divBdr>
                  <w:divsChild>
                    <w:div w:id="162859128">
                      <w:marLeft w:val="0"/>
                      <w:marRight w:val="0"/>
                      <w:marTop w:val="0"/>
                      <w:marBottom w:val="0"/>
                      <w:divBdr>
                        <w:top w:val="none" w:sz="0" w:space="0" w:color="auto"/>
                        <w:left w:val="none" w:sz="0" w:space="0" w:color="auto"/>
                        <w:bottom w:val="none" w:sz="0" w:space="0" w:color="auto"/>
                        <w:right w:val="none" w:sz="0" w:space="0" w:color="auto"/>
                      </w:divBdr>
                      <w:divsChild>
                        <w:div w:id="2120485055">
                          <w:marLeft w:val="0"/>
                          <w:marRight w:val="0"/>
                          <w:marTop w:val="0"/>
                          <w:marBottom w:val="0"/>
                          <w:divBdr>
                            <w:top w:val="none" w:sz="0" w:space="0" w:color="auto"/>
                            <w:left w:val="none" w:sz="0" w:space="0" w:color="auto"/>
                            <w:bottom w:val="none" w:sz="0" w:space="0" w:color="auto"/>
                            <w:right w:val="none" w:sz="0" w:space="0" w:color="auto"/>
                          </w:divBdr>
                          <w:divsChild>
                            <w:div w:id="45580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6493973">
      <w:bodyDiv w:val="1"/>
      <w:marLeft w:val="0"/>
      <w:marRight w:val="0"/>
      <w:marTop w:val="0"/>
      <w:marBottom w:val="0"/>
      <w:divBdr>
        <w:top w:val="none" w:sz="0" w:space="0" w:color="auto"/>
        <w:left w:val="none" w:sz="0" w:space="0" w:color="auto"/>
        <w:bottom w:val="none" w:sz="0" w:space="0" w:color="auto"/>
        <w:right w:val="none" w:sz="0" w:space="0" w:color="auto"/>
      </w:divBdr>
    </w:div>
    <w:div w:id="925728502">
      <w:bodyDiv w:val="1"/>
      <w:marLeft w:val="0"/>
      <w:marRight w:val="0"/>
      <w:marTop w:val="0"/>
      <w:marBottom w:val="0"/>
      <w:divBdr>
        <w:top w:val="none" w:sz="0" w:space="0" w:color="auto"/>
        <w:left w:val="none" w:sz="0" w:space="0" w:color="auto"/>
        <w:bottom w:val="none" w:sz="0" w:space="0" w:color="auto"/>
        <w:right w:val="none" w:sz="0" w:space="0" w:color="auto"/>
      </w:divBdr>
    </w:div>
    <w:div w:id="931402122">
      <w:bodyDiv w:val="1"/>
      <w:marLeft w:val="0"/>
      <w:marRight w:val="0"/>
      <w:marTop w:val="0"/>
      <w:marBottom w:val="0"/>
      <w:divBdr>
        <w:top w:val="none" w:sz="0" w:space="0" w:color="auto"/>
        <w:left w:val="none" w:sz="0" w:space="0" w:color="auto"/>
        <w:bottom w:val="none" w:sz="0" w:space="0" w:color="auto"/>
        <w:right w:val="none" w:sz="0" w:space="0" w:color="auto"/>
      </w:divBdr>
    </w:div>
    <w:div w:id="972371131">
      <w:bodyDiv w:val="1"/>
      <w:marLeft w:val="0"/>
      <w:marRight w:val="0"/>
      <w:marTop w:val="0"/>
      <w:marBottom w:val="0"/>
      <w:divBdr>
        <w:top w:val="none" w:sz="0" w:space="0" w:color="auto"/>
        <w:left w:val="none" w:sz="0" w:space="0" w:color="auto"/>
        <w:bottom w:val="none" w:sz="0" w:space="0" w:color="auto"/>
        <w:right w:val="none" w:sz="0" w:space="0" w:color="auto"/>
      </w:divBdr>
    </w:div>
    <w:div w:id="1191145987">
      <w:bodyDiv w:val="1"/>
      <w:marLeft w:val="0"/>
      <w:marRight w:val="0"/>
      <w:marTop w:val="0"/>
      <w:marBottom w:val="0"/>
      <w:divBdr>
        <w:top w:val="none" w:sz="0" w:space="0" w:color="auto"/>
        <w:left w:val="none" w:sz="0" w:space="0" w:color="auto"/>
        <w:bottom w:val="none" w:sz="0" w:space="0" w:color="auto"/>
        <w:right w:val="none" w:sz="0" w:space="0" w:color="auto"/>
      </w:divBdr>
    </w:div>
    <w:div w:id="1466317978">
      <w:bodyDiv w:val="1"/>
      <w:marLeft w:val="0"/>
      <w:marRight w:val="0"/>
      <w:marTop w:val="0"/>
      <w:marBottom w:val="0"/>
      <w:divBdr>
        <w:top w:val="none" w:sz="0" w:space="0" w:color="auto"/>
        <w:left w:val="none" w:sz="0" w:space="0" w:color="auto"/>
        <w:bottom w:val="none" w:sz="0" w:space="0" w:color="auto"/>
        <w:right w:val="none" w:sz="0" w:space="0" w:color="auto"/>
      </w:divBdr>
    </w:div>
    <w:div w:id="1631474554">
      <w:bodyDiv w:val="1"/>
      <w:marLeft w:val="0"/>
      <w:marRight w:val="0"/>
      <w:marTop w:val="0"/>
      <w:marBottom w:val="0"/>
      <w:divBdr>
        <w:top w:val="none" w:sz="0" w:space="0" w:color="auto"/>
        <w:left w:val="none" w:sz="0" w:space="0" w:color="auto"/>
        <w:bottom w:val="none" w:sz="0" w:space="0" w:color="auto"/>
        <w:right w:val="none" w:sz="0" w:space="0" w:color="auto"/>
      </w:divBdr>
    </w:div>
    <w:div w:id="1756046669">
      <w:bodyDiv w:val="1"/>
      <w:marLeft w:val="0"/>
      <w:marRight w:val="0"/>
      <w:marTop w:val="0"/>
      <w:marBottom w:val="0"/>
      <w:divBdr>
        <w:top w:val="none" w:sz="0" w:space="0" w:color="auto"/>
        <w:left w:val="none" w:sz="0" w:space="0" w:color="auto"/>
        <w:bottom w:val="none" w:sz="0" w:space="0" w:color="auto"/>
        <w:right w:val="none" w:sz="0" w:space="0" w:color="auto"/>
      </w:divBdr>
    </w:div>
    <w:div w:id="1951548164">
      <w:bodyDiv w:val="1"/>
      <w:marLeft w:val="0"/>
      <w:marRight w:val="0"/>
      <w:marTop w:val="0"/>
      <w:marBottom w:val="0"/>
      <w:divBdr>
        <w:top w:val="none" w:sz="0" w:space="0" w:color="auto"/>
        <w:left w:val="none" w:sz="0" w:space="0" w:color="auto"/>
        <w:bottom w:val="none" w:sz="0" w:space="0" w:color="auto"/>
        <w:right w:val="none" w:sz="0" w:space="0" w:color="auto"/>
      </w:divBdr>
    </w:div>
    <w:div w:id="2016684773">
      <w:bodyDiv w:val="1"/>
      <w:marLeft w:val="0"/>
      <w:marRight w:val="0"/>
      <w:marTop w:val="0"/>
      <w:marBottom w:val="0"/>
      <w:divBdr>
        <w:top w:val="none" w:sz="0" w:space="0" w:color="auto"/>
        <w:left w:val="none" w:sz="0" w:space="0" w:color="auto"/>
        <w:bottom w:val="none" w:sz="0" w:space="0" w:color="auto"/>
        <w:right w:val="none" w:sz="0" w:space="0" w:color="auto"/>
      </w:divBdr>
    </w:div>
    <w:div w:id="2081247044">
      <w:bodyDiv w:val="1"/>
      <w:marLeft w:val="0"/>
      <w:marRight w:val="0"/>
      <w:marTop w:val="0"/>
      <w:marBottom w:val="0"/>
      <w:divBdr>
        <w:top w:val="none" w:sz="0" w:space="0" w:color="auto"/>
        <w:left w:val="none" w:sz="0" w:space="0" w:color="auto"/>
        <w:bottom w:val="none" w:sz="0" w:space="0" w:color="auto"/>
        <w:right w:val="none" w:sz="0" w:space="0" w:color="auto"/>
      </w:divBdr>
    </w:div>
    <w:div w:id="21236467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70.jpeg"/><Relationship Id="rId42" Type="http://schemas.openxmlformats.org/officeDocument/2006/relationships/hyperlink" Target="https://doi.org/10.1016/S0006-3495(00)76829-9" TargetMode="External"/><Relationship Id="rId47" Type="http://schemas.openxmlformats.org/officeDocument/2006/relationships/hyperlink" Target="https://doi.org/10.1186/s13229-020-00330-9" TargetMode="External"/><Relationship Id="rId63" Type="http://schemas.openxmlformats.org/officeDocument/2006/relationships/hyperlink" Target="https://doi.org/10.1016/j.biopsych.2014.07.010" TargetMode="External"/><Relationship Id="rId68" Type="http://schemas.openxmlformats.org/officeDocument/2006/relationships/hyperlink" Target="https://doi.org/10.1016/j.celrep.2023.113509" TargetMode="External"/><Relationship Id="rId84" Type="http://schemas.openxmlformats.org/officeDocument/2006/relationships/fontTable" Target="fontTable.xml"/><Relationship Id="rId16" Type="http://schemas.openxmlformats.org/officeDocument/2006/relationships/image" Target="media/image5.jpeg"/><Relationship Id="rId11" Type="http://schemas.openxmlformats.org/officeDocument/2006/relationships/image" Target="media/image20.jpeg"/><Relationship Id="rId32" Type="http://schemas.microsoft.com/office/2016/09/relationships/commentsIds" Target="commentsIds.xml"/><Relationship Id="rId37" Type="http://schemas.openxmlformats.org/officeDocument/2006/relationships/hyperlink" Target="https://doi.org/10.1093/brain/awae125" TargetMode="External"/><Relationship Id="rId53" Type="http://schemas.openxmlformats.org/officeDocument/2006/relationships/hyperlink" Target="https://doi.org/10.1016/j.cell.2014.04.045" TargetMode="External"/><Relationship Id="rId58" Type="http://schemas.openxmlformats.org/officeDocument/2006/relationships/hyperlink" Target="https://doi.org/https://doi.org/10.1016/j.neuron.2019.05.037" TargetMode="External"/><Relationship Id="rId74" Type="http://schemas.openxmlformats.org/officeDocument/2006/relationships/hyperlink" Target="https://doi.org/10.1016/j.stem.2019.04.014" TargetMode="External"/><Relationship Id="rId79" Type="http://schemas.openxmlformats.org/officeDocument/2006/relationships/hyperlink" Target="https://doi.org/10.1073/pnas.1909915117" TargetMode="External"/><Relationship Id="rId5" Type="http://schemas.openxmlformats.org/officeDocument/2006/relationships/webSettings" Target="webSettings.xml"/><Relationship Id="rId19" Type="http://schemas.openxmlformats.org/officeDocument/2006/relationships/image" Target="media/image60.jpeg"/><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image" Target="media/image100.jpeg"/><Relationship Id="rId30" Type="http://schemas.openxmlformats.org/officeDocument/2006/relationships/comments" Target="comments.xml"/><Relationship Id="rId35" Type="http://schemas.openxmlformats.org/officeDocument/2006/relationships/hyperlink" Target="https://doi.org/10.1016/j.cell.2019.12.036" TargetMode="External"/><Relationship Id="rId43" Type="http://schemas.openxmlformats.org/officeDocument/2006/relationships/hyperlink" Target="https://doi.org/10.3389/fnmol.2019.00145" TargetMode="External"/><Relationship Id="rId48" Type="http://schemas.openxmlformats.org/officeDocument/2006/relationships/hyperlink" Target="https://doi.org/10.1038/nrn3469" TargetMode="External"/><Relationship Id="rId56" Type="http://schemas.openxmlformats.org/officeDocument/2006/relationships/hyperlink" Target="https://doi.org/10.1038/nn.2359" TargetMode="External"/><Relationship Id="rId64" Type="http://schemas.openxmlformats.org/officeDocument/2006/relationships/hyperlink" Target="https://doi.org/10.1038/nature10360" TargetMode="External"/><Relationship Id="rId69" Type="http://schemas.openxmlformats.org/officeDocument/2006/relationships/hyperlink" Target="https://doi.org/doi:10.1126/sciadv.adf3885" TargetMode="External"/><Relationship Id="rId77" Type="http://schemas.openxmlformats.org/officeDocument/2006/relationships/hyperlink" Target="https://doi.org/10.1038/s41586-022-05277-w" TargetMode="External"/><Relationship Id="rId8" Type="http://schemas.openxmlformats.org/officeDocument/2006/relationships/image" Target="media/image1.jpeg"/><Relationship Id="rId51" Type="http://schemas.openxmlformats.org/officeDocument/2006/relationships/hyperlink" Target="https://doi.org/10.1002/jnr.24560" TargetMode="External"/><Relationship Id="rId72" Type="http://schemas.openxmlformats.org/officeDocument/2006/relationships/hyperlink" Target="https://doi.org/10.1093/toxsci/kfx223" TargetMode="External"/><Relationship Id="rId80" Type="http://schemas.openxmlformats.org/officeDocument/2006/relationships/hyperlink" Target="https://doi.org/10.1016/j.celrep.2022.110906" TargetMode="Externa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50.jpeg"/><Relationship Id="rId25" Type="http://schemas.openxmlformats.org/officeDocument/2006/relationships/image" Target="media/image90.jpeg"/><Relationship Id="rId33" Type="http://schemas.microsoft.com/office/2018/08/relationships/commentsExtensible" Target="commentsExtensible.xml"/><Relationship Id="rId38" Type="http://schemas.openxmlformats.org/officeDocument/2006/relationships/hyperlink" Target="https://doi.org/10.3389/fnins.2016.00027" TargetMode="External"/><Relationship Id="rId46" Type="http://schemas.openxmlformats.org/officeDocument/2006/relationships/hyperlink" Target="https://doi.org/10.1038/s41598-019-49392-7" TargetMode="External"/><Relationship Id="rId59" Type="http://schemas.openxmlformats.org/officeDocument/2006/relationships/hyperlink" Target="https://doi.org/10.1016/j.neuron.2024.01.003" TargetMode="External"/><Relationship Id="rId67" Type="http://schemas.openxmlformats.org/officeDocument/2006/relationships/hyperlink" Target="https://doi.org/10.1523/jneurosci.0564-21.2021" TargetMode="External"/><Relationship Id="rId20" Type="http://schemas.openxmlformats.org/officeDocument/2006/relationships/image" Target="media/image7.jpeg"/><Relationship Id="rId41" Type="http://schemas.openxmlformats.org/officeDocument/2006/relationships/hyperlink" Target="https://doi.org/10.1523/eneuro.0367-23.2023" TargetMode="External"/><Relationship Id="rId54" Type="http://schemas.openxmlformats.org/officeDocument/2006/relationships/hyperlink" Target="https://doi.org/10.1007/s10803-011-1221-1" TargetMode="External"/><Relationship Id="rId62" Type="http://schemas.openxmlformats.org/officeDocument/2006/relationships/hyperlink" Target="https://doi.org/10.1016/j.neuron.2018.02.001" TargetMode="External"/><Relationship Id="rId70" Type="http://schemas.openxmlformats.org/officeDocument/2006/relationships/hyperlink" Target="https://doi.org/https://doi.org/10.1016/j.neuroscience.2020.11.016" TargetMode="External"/><Relationship Id="rId75" Type="http://schemas.openxmlformats.org/officeDocument/2006/relationships/hyperlink" Target="https://doi.org/10.1038/s41467-020-15411-9" TargetMode="External"/><Relationship Id="rId83" Type="http://schemas.openxmlformats.org/officeDocument/2006/relationships/hyperlink" Target="https://doi.org/10.1016/j.celrep.2020.10759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0.jpeg"/><Relationship Id="rId23" Type="http://schemas.openxmlformats.org/officeDocument/2006/relationships/image" Target="media/image80.jpeg"/><Relationship Id="rId28" Type="http://schemas.openxmlformats.org/officeDocument/2006/relationships/image" Target="media/image11.jpeg"/><Relationship Id="rId36" Type="http://schemas.openxmlformats.org/officeDocument/2006/relationships/hyperlink" Target="https://doi.org/10.1016/j.biopsych.2017.01.009" TargetMode="External"/><Relationship Id="rId49" Type="http://schemas.openxmlformats.org/officeDocument/2006/relationships/hyperlink" Target="https://doi.org/10.1523/eneuro.0076-19.2019" TargetMode="External"/><Relationship Id="rId57" Type="http://schemas.openxmlformats.org/officeDocument/2006/relationships/hyperlink" Target="https://doi.org/10.1038/nrn1938" TargetMode="External"/><Relationship Id="rId10" Type="http://schemas.openxmlformats.org/officeDocument/2006/relationships/image" Target="media/image2.jpeg"/><Relationship Id="rId31" Type="http://schemas.microsoft.com/office/2011/relationships/commentsExtended" Target="commentsExtended.xml"/><Relationship Id="rId44" Type="http://schemas.openxmlformats.org/officeDocument/2006/relationships/hyperlink" Target="https://doi.org/10.1016/j.neuron.2019.05.037" TargetMode="External"/><Relationship Id="rId52" Type="http://schemas.openxmlformats.org/officeDocument/2006/relationships/hyperlink" Target="https://doi.org/https://doi.org/10.1002/aur.122" TargetMode="External"/><Relationship Id="rId60" Type="http://schemas.openxmlformats.org/officeDocument/2006/relationships/hyperlink" Target="https://doi.org/10.1038/s41596-021-00632-z" TargetMode="External"/><Relationship Id="rId65" Type="http://schemas.openxmlformats.org/officeDocument/2006/relationships/hyperlink" Target="https://doi.org/10.1016/j.cell.2017.11.002" TargetMode="External"/><Relationship Id="rId73" Type="http://schemas.openxmlformats.org/officeDocument/2006/relationships/hyperlink" Target="https://doi.org/10.1038/s41380-019-0508-z" TargetMode="External"/><Relationship Id="rId78" Type="http://schemas.openxmlformats.org/officeDocument/2006/relationships/hyperlink" Target="https://doi.org/10.1016/j.neuron.2019.10.002" TargetMode="External"/><Relationship Id="rId81" Type="http://schemas.openxmlformats.org/officeDocument/2006/relationships/hyperlink" Target="https://doi.org/10.1016/j.cell.2022.04.001"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2.jpeg"/><Relationship Id="rId13" Type="http://schemas.openxmlformats.org/officeDocument/2006/relationships/image" Target="media/image30.jpeg"/><Relationship Id="rId18" Type="http://schemas.openxmlformats.org/officeDocument/2006/relationships/image" Target="media/image6.jpeg"/><Relationship Id="rId39" Type="http://schemas.openxmlformats.org/officeDocument/2006/relationships/hyperlink" Target="https://doi.org/10.1001/archneur.1978.00500360001001" TargetMode="External"/><Relationship Id="rId34" Type="http://schemas.openxmlformats.org/officeDocument/2006/relationships/hyperlink" Target="https://doi.org/10.1038/nature10945" TargetMode="External"/><Relationship Id="rId50" Type="http://schemas.openxmlformats.org/officeDocument/2006/relationships/hyperlink" Target="https://doi.org/https://doi.org/10.1016/j.brainresbull.2023.04.004" TargetMode="External"/><Relationship Id="rId55" Type="http://schemas.openxmlformats.org/officeDocument/2006/relationships/hyperlink" Target="https://doi.org/10.1038/mp.2013.102" TargetMode="External"/><Relationship Id="rId76" Type="http://schemas.openxmlformats.org/officeDocument/2006/relationships/hyperlink" Target="https://doi.org/10.1038/s41380-022-01834-x" TargetMode="External"/><Relationship Id="rId7" Type="http://schemas.openxmlformats.org/officeDocument/2006/relationships/endnotes" Target="endnotes.xml"/><Relationship Id="rId71" Type="http://schemas.openxmlformats.org/officeDocument/2006/relationships/hyperlink" Target="https://doi.org/10.1038/s41596-018-0032-7" TargetMode="External"/><Relationship Id="rId2" Type="http://schemas.openxmlformats.org/officeDocument/2006/relationships/numbering" Target="numbering.xml"/><Relationship Id="rId29" Type="http://schemas.openxmlformats.org/officeDocument/2006/relationships/image" Target="media/image110.jpeg"/><Relationship Id="rId24" Type="http://schemas.openxmlformats.org/officeDocument/2006/relationships/image" Target="media/image9.jpeg"/><Relationship Id="rId40" Type="http://schemas.openxmlformats.org/officeDocument/2006/relationships/hyperlink" Target="https://doi.org/10.3389/fncel.2023.1329095" TargetMode="External"/><Relationship Id="rId45" Type="http://schemas.openxmlformats.org/officeDocument/2006/relationships/hyperlink" Target="https://doi.org/10.1186/s13229-019-0265-5" TargetMode="External"/><Relationship Id="rId66" Type="http://schemas.openxmlformats.org/officeDocument/2006/relationships/hyperlink" Target="https://doi.org/10.1016/j.neuron.2019.02.026" TargetMode="External"/><Relationship Id="rId61" Type="http://schemas.openxmlformats.org/officeDocument/2006/relationships/hyperlink" Target="https://doi.org/10.1038/s41587-020-00763-w" TargetMode="External"/><Relationship Id="rId82" Type="http://schemas.openxmlformats.org/officeDocument/2006/relationships/hyperlink" Target="https://doi.org/10.1016/j.celrep.2020.1077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F55A7B-F485-4DBE-8692-E98FADAD9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Pages>
  <Words>6327</Words>
  <Characters>69147</Characters>
  <Application>Microsoft Office Word</Application>
  <DocSecurity>4</DocSecurity>
  <Lines>576</Lines>
  <Paragraphs>150</Paragraphs>
  <ScaleCrop>false</ScaleCrop>
  <HeadingPairs>
    <vt:vector size="2" baseType="variant">
      <vt:variant>
        <vt:lpstr>Title</vt:lpstr>
      </vt:variant>
      <vt:variant>
        <vt:i4>1</vt:i4>
      </vt:variant>
    </vt:vector>
  </HeadingPairs>
  <TitlesOfParts>
    <vt:vector size="1" baseType="lpstr">
      <vt:lpstr/>
    </vt:vector>
  </TitlesOfParts>
  <Company>Purdue University</Company>
  <LinksUpToDate>false</LinksUpToDate>
  <CharactersWithSpaces>75324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Chen, Xiaoling</dc:creator>
  <cp:lastModifiedBy>Craig, Bruce A.</cp:lastModifiedBy>
  <cp:revision>2</cp:revision>
  <cp:lastPrinted>2024-10-24T14:36:00Z</cp:lastPrinted>
  <dcterms:created xsi:type="dcterms:W3CDTF">2024-11-06T22:31:00Z</dcterms:created>
  <dcterms:modified xsi:type="dcterms:W3CDTF">2024-11-06T22:31:00Z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2023-11-21T00:00:00Z</vt:filetime>
  </property>
  <property fmtid="{D5CDD505-2E9C-101B-9397-08002B2CF9AE}" pid="3" name="LastSaved">
    <vt:filetime>2023-12-16T00:00:00Z</vt:filetime>
  </property>
  <property fmtid="{D5CDD505-2E9C-101B-9397-08002B2CF9AE}" pid="4" name="Producer">
    <vt:lpwstr>macOS Version 14.1.1 (Build 23B81) Quartz PDFContext</vt:lpwstr>
  </property>
  <property fmtid="{D5CDD505-2E9C-101B-9397-08002B2CF9AE}" pid="5" name="MSIP_Label_4044bd30-2ed7-4c9d-9d12-46200872a97b_Enabled">
    <vt:lpwstr>true</vt:lpwstr>
  </property>
  <property fmtid="{D5CDD505-2E9C-101B-9397-08002B2CF9AE}" pid="6" name="MSIP_Label_4044bd30-2ed7-4c9d-9d12-46200872a97b_SetDate">
    <vt:lpwstr>2024-11-01T23:48:31Z</vt:lpwstr>
  </property>
  <property fmtid="{D5CDD505-2E9C-101B-9397-08002B2CF9AE}" pid="7" name="MSIP_Label_4044bd30-2ed7-4c9d-9d12-46200872a97b_Method">
    <vt:lpwstr>Standard</vt:lpwstr>
  </property>
  <property fmtid="{D5CDD505-2E9C-101B-9397-08002B2CF9AE}" pid="8" name="MSIP_Label_4044bd30-2ed7-4c9d-9d12-46200872a97b_Name">
    <vt:lpwstr>defa4170-0d19-0005-0004-bc88714345d2</vt:lpwstr>
  </property>
  <property fmtid="{D5CDD505-2E9C-101B-9397-08002B2CF9AE}" pid="9" name="MSIP_Label_4044bd30-2ed7-4c9d-9d12-46200872a97b_SiteId">
    <vt:lpwstr>4130bd39-7c53-419c-b1e5-8758d6d63f21</vt:lpwstr>
  </property>
  <property fmtid="{D5CDD505-2E9C-101B-9397-08002B2CF9AE}" pid="10" name="MSIP_Label_4044bd30-2ed7-4c9d-9d12-46200872a97b_ActionId">
    <vt:lpwstr>8e4783b5-5ac1-4465-ace0-6bd00eca1b7f</vt:lpwstr>
  </property>
  <property fmtid="{D5CDD505-2E9C-101B-9397-08002B2CF9AE}" pid="11" name="MSIP_Label_4044bd30-2ed7-4c9d-9d12-46200872a97b_ContentBits">
    <vt:lpwstr>0</vt:lpwstr>
  </property>
  <property fmtid="{D5CDD505-2E9C-101B-9397-08002B2CF9AE}" pid="12" name="GrammarlyDocumentId">
    <vt:lpwstr>17deee44b9ae4293f27df0e2d5f98534131a5e4db9e3745f154486889eed7072</vt:lpwstr>
  </property>
</Properties>
</file>